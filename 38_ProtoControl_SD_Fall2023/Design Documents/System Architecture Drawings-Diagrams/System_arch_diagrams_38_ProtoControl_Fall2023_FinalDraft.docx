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ind w:left="-360" w:firstLine="0"/>
        <w:jc w:val="center"/>
        <w:rPr>
          <w:rFonts w:ascii="Calibri" w:cs="Calibri" w:eastAsia="Calibri" w:hAnsi="Calibri"/>
          <w:i w:val="1"/>
          <w:sz w:val="60"/>
          <w:szCs w:val="60"/>
        </w:rPr>
      </w:pPr>
      <w:r w:rsidDel="00000000" w:rsidR="00000000" w:rsidRPr="00000000">
        <w:rPr>
          <w:rtl w:val="0"/>
        </w:rPr>
      </w:r>
    </w:p>
    <w:p w:rsidR="00000000" w:rsidDel="00000000" w:rsidP="00000000" w:rsidRDefault="00000000" w:rsidRPr="00000000" w14:paraId="00000002">
      <w:pPr>
        <w:spacing w:after="0" w:before="0" w:line="276" w:lineRule="auto"/>
        <w:ind w:left="-360" w:firstLine="0"/>
        <w:jc w:val="center"/>
        <w:rPr>
          <w:rFonts w:ascii="Calibri" w:cs="Calibri" w:eastAsia="Calibri" w:hAnsi="Calibri"/>
          <w:i w:val="1"/>
          <w:sz w:val="60"/>
          <w:szCs w:val="60"/>
        </w:rPr>
      </w:pPr>
      <w:r w:rsidDel="00000000" w:rsidR="00000000" w:rsidRPr="00000000">
        <w:rPr>
          <w:rFonts w:ascii="Calibri" w:cs="Calibri" w:eastAsia="Calibri" w:hAnsi="Calibri"/>
          <w:i w:val="1"/>
          <w:sz w:val="60"/>
          <w:szCs w:val="60"/>
          <w:rtl w:val="0"/>
        </w:rPr>
        <w:t xml:space="preserve">        ProtoControl</w:t>
      </w:r>
    </w:p>
    <w:p w:rsidR="00000000" w:rsidDel="00000000" w:rsidP="00000000" w:rsidRDefault="00000000" w:rsidRPr="00000000" w14:paraId="00000003">
      <w:pPr>
        <w:spacing w:after="0" w:before="0" w:line="276" w:lineRule="auto"/>
        <w:ind w:left="-360" w:firstLine="0"/>
        <w:jc w:val="center"/>
        <w:rPr>
          <w:rFonts w:ascii="Calibri" w:cs="Calibri" w:eastAsia="Calibri" w:hAnsi="Calibri"/>
          <w:sz w:val="60"/>
          <w:szCs w:val="60"/>
        </w:rPr>
      </w:pPr>
      <w:r w:rsidDel="00000000" w:rsidR="00000000" w:rsidRPr="00000000">
        <w:rPr>
          <w:rFonts w:ascii="Calibri" w:cs="Calibri" w:eastAsia="Calibri" w:hAnsi="Calibri"/>
          <w:sz w:val="60"/>
          <w:szCs w:val="60"/>
          <w:rtl w:val="0"/>
        </w:rPr>
        <w:t xml:space="preserve">System Architecture Diagrams</w:t>
      </w:r>
    </w:p>
    <w:p w:rsidR="00000000" w:rsidDel="00000000" w:rsidP="00000000" w:rsidRDefault="00000000" w:rsidRPr="00000000" w14:paraId="00000004">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Team Members:</w:t>
      </w:r>
    </w:p>
    <w:p w:rsidR="00000000" w:rsidDel="00000000" w:rsidP="00000000" w:rsidRDefault="00000000" w:rsidRPr="00000000" w14:paraId="00000005">
      <w:pPr>
        <w:spacing w:after="0" w:before="0" w:line="276" w:lineRule="auto"/>
        <w:ind w:left="-360" w:firstLine="0"/>
        <w:jc w:val="center"/>
        <w:rPr>
          <w:rFonts w:ascii="Calibri" w:cs="Calibri" w:eastAsia="Calibri" w:hAnsi="Calibri"/>
          <w:sz w:val="40"/>
          <w:szCs w:val="40"/>
        </w:rPr>
      </w:pPr>
      <w:hyperlink r:id="rId7">
        <w:r w:rsidDel="00000000" w:rsidR="00000000" w:rsidRPr="00000000">
          <w:rPr>
            <w:color w:val="0000ee"/>
            <w:u w:val="single"/>
            <w:shd w:fill="auto" w:val="clear"/>
            <w:rtl w:val="0"/>
          </w:rPr>
          <w:t xml:space="preserve">Kelly Mae Allen</w:t>
        </w:r>
      </w:hyperlink>
      <w:r w:rsidDel="00000000" w:rsidR="00000000" w:rsidRPr="00000000">
        <w:rPr>
          <w:rtl w:val="0"/>
        </w:rPr>
      </w:r>
    </w:p>
    <w:p w:rsidR="00000000" w:rsidDel="00000000" w:rsidP="00000000" w:rsidRDefault="00000000" w:rsidRPr="00000000" w14:paraId="00000006">
      <w:pPr>
        <w:spacing w:after="0" w:before="0" w:line="276" w:lineRule="auto"/>
        <w:ind w:left="-360" w:firstLine="0"/>
        <w:jc w:val="center"/>
        <w:rPr>
          <w:rFonts w:ascii="Calibri" w:cs="Calibri" w:eastAsia="Calibri" w:hAnsi="Calibri"/>
          <w:sz w:val="40"/>
          <w:szCs w:val="40"/>
        </w:rPr>
      </w:pPr>
      <w:hyperlink r:id="rId8">
        <w:r w:rsidDel="00000000" w:rsidR="00000000" w:rsidRPr="00000000">
          <w:rPr>
            <w:color w:val="0000ee"/>
            <w:u w:val="single"/>
            <w:shd w:fill="auto" w:val="clear"/>
            <w:rtl w:val="0"/>
          </w:rPr>
          <w:t xml:space="preserve">Nida Kosedagi</w:t>
        </w:r>
      </w:hyperlink>
      <w:r w:rsidDel="00000000" w:rsidR="00000000" w:rsidRPr="00000000">
        <w:rPr>
          <w:rtl w:val="0"/>
        </w:rPr>
      </w:r>
    </w:p>
    <w:p w:rsidR="00000000" w:rsidDel="00000000" w:rsidP="00000000" w:rsidRDefault="00000000" w:rsidRPr="00000000" w14:paraId="00000007">
      <w:pPr>
        <w:spacing w:after="0" w:before="0" w:line="276" w:lineRule="auto"/>
        <w:ind w:left="-360" w:firstLine="0"/>
        <w:jc w:val="center"/>
        <w:rPr>
          <w:rFonts w:ascii="Calibri" w:cs="Calibri" w:eastAsia="Calibri" w:hAnsi="Calibri"/>
          <w:sz w:val="40"/>
          <w:szCs w:val="40"/>
        </w:rPr>
      </w:pPr>
      <w:hyperlink r:id="rId9">
        <w:r w:rsidDel="00000000" w:rsidR="00000000" w:rsidRPr="00000000">
          <w:rPr>
            <w:color w:val="0000ee"/>
            <w:u w:val="single"/>
            <w:shd w:fill="auto" w:val="clear"/>
            <w:rtl w:val="0"/>
          </w:rPr>
          <w:t xml:space="preserve">William Wood</w:t>
        </w:r>
      </w:hyperlink>
      <w:r w:rsidDel="00000000" w:rsidR="00000000" w:rsidRPr="00000000">
        <w:rPr>
          <w:rtl w:val="0"/>
        </w:rPr>
      </w:r>
    </w:p>
    <w:p w:rsidR="00000000" w:rsidDel="00000000" w:rsidP="00000000" w:rsidRDefault="00000000" w:rsidRPr="00000000" w14:paraId="00000008">
      <w:pPr>
        <w:spacing w:after="0" w:before="0" w:line="276" w:lineRule="auto"/>
        <w:ind w:left="-360" w:firstLine="0"/>
        <w:jc w:val="center"/>
        <w:rPr>
          <w:rFonts w:ascii="Calibri" w:cs="Calibri" w:eastAsia="Calibri" w:hAnsi="Calibri"/>
          <w:sz w:val="40"/>
          <w:szCs w:val="40"/>
        </w:rPr>
      </w:pPr>
      <w:hyperlink r:id="rId10">
        <w:r w:rsidDel="00000000" w:rsidR="00000000" w:rsidRPr="00000000">
          <w:rPr>
            <w:color w:val="0000ee"/>
            <w:u w:val="single"/>
            <w:shd w:fill="auto" w:val="clear"/>
            <w:rtl w:val="0"/>
          </w:rPr>
          <w:t xml:space="preserve">Parker Sexton</w:t>
        </w:r>
      </w:hyperlink>
      <w:r w:rsidDel="00000000" w:rsidR="00000000" w:rsidRPr="00000000">
        <w:rPr>
          <w:rtl w:val="0"/>
        </w:rPr>
      </w:r>
    </w:p>
    <w:p w:rsidR="00000000" w:rsidDel="00000000" w:rsidP="00000000" w:rsidRDefault="00000000" w:rsidRPr="00000000" w14:paraId="00000009">
      <w:pPr>
        <w:spacing w:after="0" w:before="0" w:line="276" w:lineRule="auto"/>
        <w:ind w:left="-360" w:firstLine="0"/>
        <w:jc w:val="center"/>
        <w:rPr>
          <w:rFonts w:ascii="Calibri" w:cs="Calibri" w:eastAsia="Calibri" w:hAnsi="Calibri"/>
          <w:sz w:val="40"/>
          <w:szCs w:val="40"/>
        </w:rPr>
      </w:pPr>
      <w:hyperlink r:id="rId11">
        <w:r w:rsidDel="00000000" w:rsidR="00000000" w:rsidRPr="00000000">
          <w:rPr>
            <w:color w:val="0000ee"/>
            <w:u w:val="single"/>
            <w:shd w:fill="auto" w:val="clear"/>
            <w:rtl w:val="0"/>
          </w:rPr>
          <w:t xml:space="preserve">Abisha Fenn</w:t>
        </w:r>
      </w:hyperlink>
      <w:r w:rsidDel="00000000" w:rsidR="00000000" w:rsidRPr="00000000">
        <w:rPr>
          <w:rtl w:val="0"/>
        </w:rPr>
      </w:r>
    </w:p>
    <w:p w:rsidR="00000000" w:rsidDel="00000000" w:rsidP="00000000" w:rsidRDefault="00000000" w:rsidRPr="00000000" w14:paraId="0000000A">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B">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C">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Sponsoring Entity:</w:t>
      </w:r>
    </w:p>
    <w:p w:rsidR="00000000" w:rsidDel="00000000" w:rsidP="00000000" w:rsidRDefault="00000000" w:rsidRPr="00000000" w14:paraId="0000000D">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Parker Sexton</w:t>
      </w:r>
    </w:p>
    <w:p w:rsidR="00000000" w:rsidDel="00000000" w:rsidP="00000000" w:rsidRDefault="00000000" w:rsidRPr="00000000" w14:paraId="0000000E">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F">
      <w:pPr>
        <w:spacing w:after="0" w:before="0" w:line="276" w:lineRule="auto"/>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0">
      <w:pPr>
        <w:spacing w:after="0" w:before="0" w:line="276" w:lineRule="auto"/>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Date: 9/19/23</w:t>
      </w:r>
    </w:p>
    <w:p w:rsidR="00000000" w:rsidDel="00000000" w:rsidP="00000000" w:rsidRDefault="00000000" w:rsidRPr="00000000" w14:paraId="00000011">
      <w:pPr>
        <w:spacing w:after="0" w:before="0" w:line="276" w:lineRule="auto"/>
        <w:ind w:left="-360" w:firstLine="0"/>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2">
      <w:pPr>
        <w:pStyle w:val="Heading1"/>
        <w:spacing w:after="0" w:before="0" w:line="276" w:lineRule="auto"/>
        <w:ind w:left="-360" w:firstLine="0"/>
        <w:rPr>
          <w:rFonts w:ascii="Calibri" w:cs="Calibri" w:eastAsia="Calibri" w:hAnsi="Calibri"/>
          <w:b w:val="1"/>
          <w:i w:val="1"/>
          <w:sz w:val="30"/>
          <w:szCs w:val="30"/>
        </w:rPr>
      </w:pPr>
      <w:bookmarkStart w:colFirst="0" w:colLast="0" w:name="_9m1dx5cqgo7j" w:id="0"/>
      <w:bookmarkEnd w:id="0"/>
      <w:r w:rsidDel="00000000" w:rsidR="00000000" w:rsidRPr="00000000">
        <w:rPr>
          <w:rtl w:val="0"/>
        </w:rPr>
      </w:r>
    </w:p>
    <w:p w:rsidR="00000000" w:rsidDel="00000000" w:rsidP="00000000" w:rsidRDefault="00000000" w:rsidRPr="00000000" w14:paraId="00000013">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spacing w:after="0" w:before="0" w:line="276" w:lineRule="auto"/>
        <w:ind w:left="-360" w:firstLine="0"/>
        <w:rPr>
          <w:rFonts w:ascii="Calibri" w:cs="Calibri" w:eastAsia="Calibri" w:hAnsi="Calibri"/>
          <w:b w:val="1"/>
          <w:i w:val="1"/>
          <w:sz w:val="30"/>
          <w:szCs w:val="30"/>
        </w:rPr>
      </w:pPr>
      <w:bookmarkStart w:colFirst="0" w:colLast="0" w:name="_r0qvhafm0594" w:id="1"/>
      <w:bookmarkEnd w:id="1"/>
      <w:r w:rsidDel="00000000" w:rsidR="00000000" w:rsidRPr="00000000">
        <w:rPr>
          <w:rtl w:val="0"/>
        </w:rPr>
      </w:r>
    </w:p>
    <w:p w:rsidR="00000000" w:rsidDel="00000000" w:rsidP="00000000" w:rsidRDefault="00000000" w:rsidRPr="00000000" w14:paraId="00000016">
      <w:pPr>
        <w:spacing w:after="0" w:before="0" w:line="276" w:lineRule="auto"/>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after="0" w:before="0" w:line="276" w:lineRule="auto"/>
        <w:ind w:left="-360" w:firstLine="0"/>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after="0" w:before="0" w:line="276" w:lineRule="auto"/>
        <w:ind w:left="-36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u7abrxyxu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Project Background</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uff3geaon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Product Requirements: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v7k55byfm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features:</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xtnmyi2c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constraints: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u0az4rup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Product Concept Diagrams/Drawings: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g8gjxcny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2.1a ProtoPad</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s22iflz5n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2.1b ProtoPad Key (zoomed in)</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3gi6qg524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ProtoKit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g74mw3uk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Modular (location dependent)</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w5hbyp5u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Modular (component dependent)</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19uhaygo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2.5a Mobile Device as Touch Screen</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vlkb20blk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2.5b Mobile Device as Touch Screen (zoomed in)</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96c62wiz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Software UI</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ju3byuyg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Concept differences table and mockup demo preparation:</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9yn2fyu461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User Pperational Flowchart/Process Diagrams</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1ixkui8ncx">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3.1 Software UI/Touchscreen Iteration</w:t>
            </w:r>
          </w:hyperlink>
          <w:hyperlink w:anchor="_7z1ixkui8nc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1qm2mhfin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Physical Components/UI Iteration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gn1r3mc2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ProtoKit Assembled</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g6cpkns1p7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System Functional Block Diagram</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8lt9ox8z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Touchscreen  (ProtoPad, Mobile App + Smartphone Display, Software UI)</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v1wi644hm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Physical Component UI (ProtoKit, Component dependent, Location dependent)</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be2svwzdmn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Table of Trade-offs</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gvtlggoqy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Design challenges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i5ilo570a9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First technical milestone Preparation (“Hello World” demos)</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fbb37fxmy6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Long-lead-time or critical items for purchasing</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after="0" w:before="0" w:line="276" w:lineRule="auto"/>
        <w:ind w:left="-36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33">
      <w:pPr>
        <w:spacing w:after="0" w:before="0" w:line="276" w:lineRule="auto"/>
        <w:ind w:left="-36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0" w:before="0" w:lineRule="auto"/>
        <w:ind w:left="-360" w:firstLine="0"/>
        <w:rPr>
          <w:rFonts w:ascii="Calibri" w:cs="Calibri" w:eastAsia="Calibri" w:hAnsi="Calibri"/>
          <w:b w:val="1"/>
          <w:sz w:val="28"/>
          <w:szCs w:val="28"/>
        </w:rPr>
      </w:pPr>
      <w:commentRangeStart w:id="0"/>
      <w:r w:rsidDel="00000000" w:rsidR="00000000" w:rsidRPr="00000000">
        <w:rPr>
          <w:rFonts w:ascii="Calibri" w:cs="Calibri" w:eastAsia="Calibri" w:hAnsi="Calibri"/>
          <w:b w:val="1"/>
          <w:sz w:val="28"/>
          <w:szCs w:val="28"/>
          <w:rtl w:val="0"/>
        </w:rPr>
        <w:t xml:space="preserve">A note to the Professors and TAs: This draft of the System Architecture Drawings has been edited past 11:59 Friday 22nd. While we understand that it is late, it is a better reflection of our project and we hope you will consider it. If that is not possible, draft1 (linked on the website) has not been edited past 10:56pm Friday, 22nd.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5">
      <w:pPr>
        <w:spacing w:after="0" w:before="0"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36">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hu7abrxyxud" w:id="2"/>
      <w:bookmarkEnd w:id="2"/>
      <w:r w:rsidDel="00000000" w:rsidR="00000000" w:rsidRPr="00000000">
        <w:rPr>
          <w:rFonts w:ascii="Calibri" w:cs="Calibri" w:eastAsia="Calibri" w:hAnsi="Calibri"/>
          <w:b w:val="1"/>
          <w:sz w:val="30"/>
          <w:szCs w:val="30"/>
          <w:rtl w:val="0"/>
        </w:rPr>
        <w:t xml:space="preserve">Project Background</w:t>
      </w:r>
      <w:r w:rsidDel="00000000" w:rsidR="00000000" w:rsidRPr="00000000">
        <w:rPr>
          <w:rtl w:val="0"/>
        </w:rPr>
      </w:r>
    </w:p>
    <w:p w:rsidR="00000000" w:rsidDel="00000000" w:rsidP="00000000" w:rsidRDefault="00000000" w:rsidRPr="00000000" w14:paraId="00000037">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Protocontrol simplifies U</w:t>
      </w:r>
      <w:r w:rsidDel="00000000" w:rsidR="00000000" w:rsidRPr="00000000">
        <w:rPr>
          <w:rFonts w:ascii="Calibri" w:cs="Calibri" w:eastAsia="Calibri" w:hAnsi="Calibri"/>
          <w:i w:val="1"/>
          <w:sz w:val="24"/>
          <w:szCs w:val="24"/>
          <w:rtl w:val="0"/>
        </w:rPr>
        <w:t xml:space="preserve">ser Interface development</w:t>
      </w:r>
      <w:r w:rsidDel="00000000" w:rsidR="00000000" w:rsidRPr="00000000">
        <w:rPr>
          <w:rFonts w:ascii="Calibri" w:cs="Calibri" w:eastAsia="Calibri" w:hAnsi="Calibri"/>
          <w:i w:val="1"/>
          <w:sz w:val="24"/>
          <w:szCs w:val="24"/>
          <w:rtl w:val="0"/>
        </w:rPr>
        <w:t xml:space="preserve"> for a variety of devices with a quick, intuitive, and visually pleasing solution. </w:t>
      </w:r>
    </w:p>
    <w:p w:rsidR="00000000" w:rsidDel="00000000" w:rsidP="00000000" w:rsidRDefault="00000000" w:rsidRPr="00000000" w14:paraId="00000038">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Designing and building a user interface takes a significant amount of time, reducing the efficiency of the prototyping process and taking valuable engineers away from the main problem they were tasked with solving. Furthermore, while the systems beneath the User Interface may vary greatly, the process of developing a User Interface is fairly redundant across projects and can be streamlined into a single versatile product. </w:t>
      </w:r>
    </w:p>
    <w:p w:rsidR="00000000" w:rsidDel="00000000" w:rsidP="00000000" w:rsidRDefault="00000000" w:rsidRPr="00000000" w14:paraId="00000039">
      <w:pPr>
        <w:spacing w:after="0" w:before="0" w:line="276" w:lineRule="auto"/>
        <w:ind w:left="-360" w:firstLine="36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Protocontrol allows engineers and hobbyists to execute their vision for a user interface panel with a start-to-finish user interface development experience. </w:t>
      </w:r>
      <w:r w:rsidDel="00000000" w:rsidR="00000000" w:rsidRPr="00000000">
        <w:rPr>
          <w:rFonts w:ascii="Calibri" w:cs="Calibri" w:eastAsia="Calibri" w:hAnsi="Calibri"/>
          <w:i w:val="1"/>
          <w:sz w:val="24"/>
          <w:szCs w:val="24"/>
          <w:rtl w:val="0"/>
        </w:rPr>
        <w:t xml:space="preserve">The user will have access to a variety of configurable options when customizing their panel and receive a ready-to-mount panel that plugs into a specified microcontroller.</w:t>
      </w:r>
      <w:r w:rsidDel="00000000" w:rsidR="00000000" w:rsidRPr="00000000">
        <w:rPr>
          <w:rFonts w:ascii="Calibri" w:cs="Calibri" w:eastAsia="Calibri" w:hAnsi="Calibri"/>
          <w:i w:val="1"/>
          <w:sz w:val="24"/>
          <w:szCs w:val="24"/>
          <w:rtl w:val="0"/>
        </w:rPr>
        <w:t xml:space="preserve"> Protocontrol will be designed with particular microcontroller families in mind. Protocontrol is an ideal solution for small microcontroller based systems and Product Engineering teams that can use an interface panel as a testbench. With Protocontrol, we make User Interface ideas into a reality with auto generated code and a modular device to fit any user interfacing needs. </w:t>
      </w:r>
    </w:p>
    <w:p w:rsidR="00000000" w:rsidDel="00000000" w:rsidP="00000000" w:rsidRDefault="00000000" w:rsidRPr="00000000" w14:paraId="0000003A">
      <w:pPr>
        <w:spacing w:after="0" w:before="0" w:line="276" w:lineRule="auto"/>
        <w:ind w:left="-36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B">
      <w:pPr>
        <w:pStyle w:val="Heading2"/>
        <w:spacing w:after="0" w:before="0" w:line="276" w:lineRule="auto"/>
        <w:ind w:left="-360" w:firstLine="0"/>
        <w:rPr>
          <w:rFonts w:ascii="Calibri" w:cs="Calibri" w:eastAsia="Calibri" w:hAnsi="Calibri"/>
          <w:b w:val="1"/>
          <w:sz w:val="26"/>
          <w:szCs w:val="26"/>
          <w:u w:val="single"/>
        </w:rPr>
      </w:pPr>
      <w:bookmarkStart w:colFirst="0" w:colLast="0" w:name="_7huff3geaon0" w:id="3"/>
      <w:bookmarkEnd w:id="3"/>
      <w:r w:rsidDel="00000000" w:rsidR="00000000" w:rsidRPr="00000000">
        <w:rPr>
          <w:rFonts w:ascii="Calibri" w:cs="Calibri" w:eastAsia="Calibri" w:hAnsi="Calibri"/>
          <w:b w:val="1"/>
          <w:sz w:val="26"/>
          <w:szCs w:val="26"/>
          <w:u w:val="single"/>
          <w:rtl w:val="0"/>
        </w:rPr>
        <w:t xml:space="preserve">Key Product Requirements:</w:t>
      </w:r>
    </w:p>
    <w:p w:rsidR="00000000" w:rsidDel="00000000" w:rsidP="00000000" w:rsidRDefault="00000000" w:rsidRPr="00000000" w14:paraId="0000003C">
      <w:pPr>
        <w:pStyle w:val="Heading3"/>
        <w:spacing w:after="0" w:before="0" w:line="276" w:lineRule="auto"/>
        <w:ind w:left="-360" w:firstLine="0"/>
        <w:rPr>
          <w:rFonts w:ascii="Calibri" w:cs="Calibri" w:eastAsia="Calibri" w:hAnsi="Calibri"/>
          <w:color w:val="000000"/>
          <w:sz w:val="24"/>
          <w:szCs w:val="24"/>
          <w:u w:val="single"/>
        </w:rPr>
      </w:pPr>
      <w:bookmarkStart w:colFirst="0" w:colLast="0" w:name="_b5v7k55byfmd" w:id="4"/>
      <w:bookmarkEnd w:id="4"/>
      <w:r w:rsidDel="00000000" w:rsidR="00000000" w:rsidRPr="00000000">
        <w:rPr>
          <w:rFonts w:ascii="Calibri" w:cs="Calibri" w:eastAsia="Calibri" w:hAnsi="Calibri"/>
          <w:color w:val="000000"/>
          <w:sz w:val="24"/>
          <w:szCs w:val="24"/>
          <w:u w:val="single"/>
          <w:rtl w:val="0"/>
        </w:rPr>
        <w:t xml:space="preserve">Key features:</w:t>
      </w:r>
    </w:p>
    <w:p w:rsidR="00000000" w:rsidDel="00000000" w:rsidP="00000000" w:rsidRDefault="00000000" w:rsidRPr="00000000" w14:paraId="0000003D">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The heart of Protocontrol lies in the process of building the user interface, not necessarily the final product. This is achieved in two major categories: Hot swappable hardware, Generation Software, and Compatibility. </w:t>
      </w:r>
    </w:p>
    <w:p w:rsidR="00000000" w:rsidDel="00000000" w:rsidP="00000000" w:rsidRDefault="00000000" w:rsidRPr="00000000" w14:paraId="0000003E">
      <w:pPr>
        <w:numPr>
          <w:ilvl w:val="0"/>
          <w:numId w:val="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Hot swappable hardware:</w:t>
      </w:r>
      <w:r w:rsidDel="00000000" w:rsidR="00000000" w:rsidRPr="00000000">
        <w:rPr>
          <w:rFonts w:ascii="Calibri" w:cs="Calibri" w:eastAsia="Calibri" w:hAnsi="Calibri"/>
          <w:rtl w:val="0"/>
        </w:rPr>
        <w:t xml:space="preserve"> The central panel has ports that connect to a variety of Input components that can be quickly changed. The enclosure surrounding the panel and components must be ergonomic.</w:t>
      </w:r>
    </w:p>
    <w:p w:rsidR="00000000" w:rsidDel="00000000" w:rsidP="00000000" w:rsidRDefault="00000000" w:rsidRPr="00000000" w14:paraId="0000003F">
      <w:pPr>
        <w:numPr>
          <w:ilvl w:val="0"/>
          <w:numId w:val="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Generation Software:</w:t>
      </w:r>
      <w:r w:rsidDel="00000000" w:rsidR="00000000" w:rsidRPr="00000000">
        <w:rPr>
          <w:rFonts w:ascii="Calibri" w:cs="Calibri" w:eastAsia="Calibri" w:hAnsi="Calibri"/>
          <w:rtl w:val="0"/>
        </w:rPr>
        <w:t xml:space="preserve"> The Digital user interface can be generated from a simple sketched drawing, allowing users to design the layout of their custom user interface with little to no technical knowledge. </w:t>
      </w:r>
    </w:p>
    <w:p w:rsidR="00000000" w:rsidDel="00000000" w:rsidP="00000000" w:rsidRDefault="00000000" w:rsidRPr="00000000" w14:paraId="00000040">
      <w:pPr>
        <w:numPr>
          <w:ilvl w:val="0"/>
          <w:numId w:val="4"/>
        </w:numPr>
        <w:spacing w:after="0" w:before="0" w:line="276"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Compatibility:</w:t>
      </w:r>
      <w:r w:rsidDel="00000000" w:rsidR="00000000" w:rsidRPr="00000000">
        <w:rPr>
          <w:rFonts w:ascii="Calibri" w:cs="Calibri" w:eastAsia="Calibri" w:hAnsi="Calibri"/>
          <w:rtl w:val="0"/>
        </w:rPr>
        <w:t xml:space="preserve"> ProtoControl will be compatible with a huge variety of devices by providing a large selection of input devices and  adhering to existing communication protocols to interface with almost every existing microcontroller. </w:t>
      </w:r>
      <w:r w:rsidDel="00000000" w:rsidR="00000000" w:rsidRPr="00000000">
        <w:rPr>
          <w:rtl w:val="0"/>
        </w:rPr>
      </w:r>
    </w:p>
    <w:p w:rsidR="00000000" w:rsidDel="00000000" w:rsidP="00000000" w:rsidRDefault="00000000" w:rsidRPr="00000000" w14:paraId="00000041">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42">
      <w:pPr>
        <w:pStyle w:val="Heading3"/>
        <w:spacing w:after="0" w:before="0" w:line="276" w:lineRule="auto"/>
        <w:ind w:left="-360" w:firstLine="0"/>
        <w:rPr>
          <w:rFonts w:ascii="Calibri" w:cs="Calibri" w:eastAsia="Calibri" w:hAnsi="Calibri"/>
          <w:color w:val="000000"/>
          <w:sz w:val="24"/>
          <w:szCs w:val="24"/>
          <w:u w:val="single"/>
        </w:rPr>
      </w:pPr>
      <w:bookmarkStart w:colFirst="0" w:colLast="0" w:name="_bextnmyi2cz4" w:id="5"/>
      <w:bookmarkEnd w:id="5"/>
      <w:r w:rsidDel="00000000" w:rsidR="00000000" w:rsidRPr="00000000">
        <w:rPr>
          <w:rFonts w:ascii="Calibri" w:cs="Calibri" w:eastAsia="Calibri" w:hAnsi="Calibri"/>
          <w:color w:val="000000"/>
          <w:sz w:val="24"/>
          <w:szCs w:val="24"/>
          <w:u w:val="single"/>
          <w:rtl w:val="0"/>
        </w:rPr>
        <w:t xml:space="preserve">Key constraints:</w:t>
      </w:r>
    </w:p>
    <w:p w:rsidR="00000000" w:rsidDel="00000000" w:rsidP="00000000" w:rsidRDefault="00000000" w:rsidRPr="00000000" w14:paraId="00000043">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panel must easily slot onto or include a standard microcontroller (ie Arduino, Raspberry PI, ESP32, MSP430) . </w:t>
      </w:r>
    </w:p>
    <w:p w:rsidR="00000000" w:rsidDel="00000000" w:rsidP="00000000" w:rsidRDefault="00000000" w:rsidRPr="00000000" w14:paraId="00000044">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panel’s power requirements should be compatible the user’s system or the panel should be able to modulate power inputs  as needed</w:t>
      </w:r>
    </w:p>
    <w:p w:rsidR="00000000" w:rsidDel="00000000" w:rsidP="00000000" w:rsidRDefault="00000000" w:rsidRPr="00000000" w14:paraId="00000045">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panel’s shape/size be conducive to attaching to common dev boards</w:t>
      </w:r>
    </w:p>
    <w:p w:rsidR="00000000" w:rsidDel="00000000" w:rsidP="00000000" w:rsidRDefault="00000000" w:rsidRPr="00000000" w14:paraId="00000046">
      <w:pPr>
        <w:numPr>
          <w:ilvl w:val="1"/>
          <w:numId w:val="3"/>
        </w:numPr>
        <w:spacing w:after="0" w:before="0" w:line="276"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panel must use industry standard pins and ports</w:t>
      </w:r>
    </w:p>
    <w:p w:rsidR="00000000" w:rsidDel="00000000" w:rsidP="00000000" w:rsidRDefault="00000000" w:rsidRPr="00000000" w14:paraId="00000047">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entire process from start to finish must be as straightforward enough to be used by someone with limited electrical and computer engineering knowledge (including students, hobbyists, and engineers from other disciplines)</w:t>
      </w:r>
    </w:p>
    <w:p w:rsidR="00000000" w:rsidDel="00000000" w:rsidP="00000000" w:rsidRDefault="00000000" w:rsidRPr="00000000" w14:paraId="00000048">
      <w:pPr>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product should be affordable/competitive with market prices</w:t>
      </w:r>
    </w:p>
    <w:p w:rsidR="00000000" w:rsidDel="00000000" w:rsidP="00000000" w:rsidRDefault="00000000" w:rsidRPr="00000000" w14:paraId="00000049">
      <w:pPr>
        <w:spacing w:after="0" w:before="0" w:line="276"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A">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B">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C">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D">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E">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F">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0">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1">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2">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3">
      <w:pPr>
        <w:spacing w:after="0" w:before="0" w:line="276" w:lineRule="auto"/>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54">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gwu0az4rupc" w:id="6"/>
      <w:bookmarkEnd w:id="6"/>
      <w:r w:rsidDel="00000000" w:rsidR="00000000" w:rsidRPr="00000000">
        <w:rPr>
          <w:rFonts w:ascii="Calibri" w:cs="Calibri" w:eastAsia="Calibri" w:hAnsi="Calibri"/>
          <w:b w:val="1"/>
          <w:sz w:val="30"/>
          <w:szCs w:val="30"/>
          <w:rtl w:val="0"/>
        </w:rPr>
        <w:t xml:space="preserve">Product Concept Diagrams/Drawings:</w:t>
      </w:r>
      <w:r w:rsidDel="00000000" w:rsidR="00000000" w:rsidRPr="00000000">
        <w:rPr>
          <w:rtl w:val="0"/>
        </w:rPr>
      </w:r>
    </w:p>
    <w:p w:rsidR="00000000" w:rsidDel="00000000" w:rsidP="00000000" w:rsidRDefault="00000000" w:rsidRPr="00000000" w14:paraId="00000055">
      <w:pPr>
        <w:pStyle w:val="Heading2"/>
        <w:spacing w:after="0" w:before="0" w:line="276" w:lineRule="auto"/>
        <w:rPr>
          <w:rFonts w:ascii="Calibri" w:cs="Calibri" w:eastAsia="Calibri" w:hAnsi="Calibri"/>
          <w:b w:val="1"/>
          <w:u w:val="single"/>
        </w:rPr>
      </w:pPr>
      <w:bookmarkStart w:colFirst="0" w:colLast="0" w:name="_2kg8gjxcnywc" w:id="7"/>
      <w:bookmarkEnd w:id="7"/>
      <w:r w:rsidDel="00000000" w:rsidR="00000000" w:rsidRPr="00000000">
        <w:rPr>
          <w:rFonts w:ascii="Calibri" w:cs="Calibri" w:eastAsia="Calibri" w:hAnsi="Calibri"/>
          <w:b w:val="1"/>
          <w:sz w:val="26"/>
          <w:szCs w:val="26"/>
          <w:u w:val="single"/>
          <w:rtl w:val="0"/>
        </w:rPr>
        <w:t xml:space="preserve">2.1a </w:t>
      </w:r>
      <w:r w:rsidDel="00000000" w:rsidR="00000000" w:rsidRPr="00000000">
        <w:rPr>
          <w:rFonts w:ascii="Calibri" w:cs="Calibri" w:eastAsia="Calibri" w:hAnsi="Calibri"/>
          <w:b w:val="1"/>
          <w:sz w:val="26"/>
          <w:szCs w:val="26"/>
          <w:u w:val="single"/>
          <w:rtl w:val="0"/>
        </w:rPr>
        <w:t xml:space="preserve">ProtoPad </w:t>
      </w:r>
      <w:r w:rsidDel="00000000" w:rsidR="00000000" w:rsidRPr="00000000">
        <w:rPr>
          <w:rtl w:val="0"/>
        </w:rPr>
      </w:r>
    </w:p>
    <w:p w:rsidR="00000000" w:rsidDel="00000000" w:rsidP="00000000" w:rsidRDefault="00000000" w:rsidRPr="00000000" w14:paraId="00000056">
      <w:pPr>
        <w:pStyle w:val="Heading2"/>
        <w:spacing w:after="0" w:before="0" w:line="276" w:lineRule="auto"/>
        <w:rPr>
          <w:rFonts w:ascii="Calibri" w:cs="Calibri" w:eastAsia="Calibri" w:hAnsi="Calibri"/>
          <w:b w:val="1"/>
          <w:sz w:val="26"/>
          <w:szCs w:val="26"/>
          <w:u w:val="single"/>
        </w:rPr>
      </w:pPr>
      <w:bookmarkStart w:colFirst="0" w:colLast="0" w:name="_frsghi2vnd2e" w:id="8"/>
      <w:bookmarkEnd w:id="8"/>
      <w:r w:rsidDel="00000000" w:rsidR="00000000" w:rsidRPr="00000000">
        <w:rPr>
          <w:rFonts w:ascii="Calibri" w:cs="Calibri" w:eastAsia="Calibri" w:hAnsi="Calibri"/>
        </w:rPr>
        <w:drawing>
          <wp:inline distB="114300" distT="114300" distL="114300" distR="114300">
            <wp:extent cx="5847367" cy="4382368"/>
            <wp:effectExtent b="0" l="0" r="0" t="0"/>
            <wp:docPr id="8"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847367" cy="438236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8">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9">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A">
      <w:pPr>
        <w:spacing w:after="0" w:before="0" w:line="276" w:lineRule="auto"/>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B">
      <w:pPr>
        <w:pStyle w:val="Heading2"/>
        <w:spacing w:after="0" w:before="0" w:line="276" w:lineRule="auto"/>
        <w:rPr>
          <w:rFonts w:ascii="Calibri" w:cs="Calibri" w:eastAsia="Calibri" w:hAnsi="Calibri"/>
          <w:b w:val="1"/>
          <w:sz w:val="26"/>
          <w:szCs w:val="26"/>
          <w:u w:val="single"/>
        </w:rPr>
      </w:pPr>
      <w:bookmarkStart w:colFirst="0" w:colLast="0" w:name="_2hs22iflz5ni" w:id="9"/>
      <w:bookmarkEnd w:id="9"/>
      <w:r w:rsidDel="00000000" w:rsidR="00000000" w:rsidRPr="00000000">
        <w:rPr>
          <w:rFonts w:ascii="Calibri" w:cs="Calibri" w:eastAsia="Calibri" w:hAnsi="Calibri"/>
          <w:b w:val="1"/>
          <w:sz w:val="26"/>
          <w:szCs w:val="26"/>
          <w:u w:val="single"/>
          <w:rtl w:val="0"/>
        </w:rPr>
        <w:t xml:space="preserve">2.1b ProtoPad Key (zoomed in)</w:t>
      </w:r>
    </w:p>
    <w:p w:rsidR="00000000" w:rsidDel="00000000" w:rsidP="00000000" w:rsidRDefault="00000000" w:rsidRPr="00000000" w14:paraId="0000005C">
      <w:pPr>
        <w:spacing w:after="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72850" cy="4297369"/>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772850" cy="429736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touch screen device that can have a user interface and controls configured on a companion software than used as a UI for a given system (in this case a light bulb)</w:t>
      </w:r>
    </w:p>
    <w:p w:rsidR="00000000" w:rsidDel="00000000" w:rsidP="00000000" w:rsidRDefault="00000000" w:rsidRPr="00000000" w14:paraId="0000005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6">
      <w:pPr>
        <w:pStyle w:val="Heading2"/>
        <w:spacing w:after="0" w:before="0" w:line="276" w:lineRule="auto"/>
        <w:rPr>
          <w:rFonts w:ascii="Calibri" w:cs="Calibri" w:eastAsia="Calibri" w:hAnsi="Calibri"/>
          <w:b w:val="1"/>
          <w:u w:val="single"/>
        </w:rPr>
      </w:pPr>
      <w:bookmarkStart w:colFirst="0" w:colLast="0" w:name="_dd3gi6qg524a" w:id="10"/>
      <w:bookmarkEnd w:id="10"/>
      <w:r w:rsidDel="00000000" w:rsidR="00000000" w:rsidRPr="00000000">
        <w:rPr>
          <w:rFonts w:ascii="Calibri" w:cs="Calibri" w:eastAsia="Calibri" w:hAnsi="Calibri"/>
          <w:b w:val="1"/>
          <w:sz w:val="26"/>
          <w:szCs w:val="26"/>
          <w:u w:val="single"/>
          <w:rtl w:val="0"/>
        </w:rPr>
        <w:t xml:space="preserve">2.2 </w:t>
      </w:r>
      <w:r w:rsidDel="00000000" w:rsidR="00000000" w:rsidRPr="00000000">
        <w:rPr>
          <w:rFonts w:ascii="Calibri" w:cs="Calibri" w:eastAsia="Calibri" w:hAnsi="Calibri"/>
          <w:b w:val="1"/>
          <w:sz w:val="26"/>
          <w:szCs w:val="26"/>
          <w:u w:val="single"/>
          <w:rtl w:val="0"/>
        </w:rPr>
        <w:t xml:space="preserve">ProtoKit </w:t>
      </w:r>
      <w:r w:rsidDel="00000000" w:rsidR="00000000" w:rsidRPr="00000000">
        <w:rPr>
          <w:rtl w:val="0"/>
        </w:rPr>
      </w:r>
    </w:p>
    <w:p w:rsidR="00000000" w:rsidDel="00000000" w:rsidP="00000000" w:rsidRDefault="00000000" w:rsidRPr="00000000" w14:paraId="00000067">
      <w:pPr>
        <w:pStyle w:val="Heading2"/>
        <w:spacing w:after="0" w:before="0" w:line="276" w:lineRule="auto"/>
        <w:rPr>
          <w:rFonts w:ascii="Calibri" w:cs="Calibri" w:eastAsia="Calibri" w:hAnsi="Calibri"/>
        </w:rPr>
      </w:pPr>
      <w:bookmarkStart w:colFirst="0" w:colLast="0" w:name="_54a88y3hfn4z" w:id="11"/>
      <w:bookmarkEnd w:id="11"/>
      <w:r w:rsidDel="00000000" w:rsidR="00000000" w:rsidRPr="00000000">
        <w:rPr>
          <w:rFonts w:ascii="Calibri" w:cs="Calibri" w:eastAsia="Calibri" w:hAnsi="Calibri"/>
        </w:rPr>
        <w:drawing>
          <wp:inline distB="114300" distT="114300" distL="114300" distR="114300">
            <wp:extent cx="5410200" cy="4149731"/>
            <wp:effectExtent b="0" l="0" r="0" t="0"/>
            <wp:docPr id="4" name="image6.png"/>
            <a:graphic>
              <a:graphicData uri="http://schemas.openxmlformats.org/drawingml/2006/picture">
                <pic:pic>
                  <pic:nvPicPr>
                    <pic:cNvPr id="0" name="image6.png"/>
                    <pic:cNvPicPr preferRelativeResize="0"/>
                  </pic:nvPicPr>
                  <pic:blipFill>
                    <a:blip r:embed="rId14"/>
                    <a:srcRect b="2488" l="0" r="8974" t="4619"/>
                    <a:stretch>
                      <a:fillRect/>
                    </a:stretch>
                  </pic:blipFill>
                  <pic:spPr>
                    <a:xfrm>
                      <a:off x="0" y="0"/>
                      <a:ext cx="5410200" cy="414973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a User interface kit that ships with a central panel and a choice of side panels that can be magnetically attached to the panel. </w:t>
      </w:r>
    </w:p>
    <w:p w:rsidR="00000000" w:rsidDel="00000000" w:rsidP="00000000" w:rsidRDefault="00000000" w:rsidRPr="00000000" w14:paraId="00000069">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5">
      <w:pPr>
        <w:pStyle w:val="Heading2"/>
        <w:spacing w:after="0" w:before="0" w:line="276" w:lineRule="auto"/>
        <w:rPr>
          <w:rFonts w:ascii="Calibri" w:cs="Calibri" w:eastAsia="Calibri" w:hAnsi="Calibri"/>
          <w:b w:val="1"/>
          <w:sz w:val="26"/>
          <w:szCs w:val="26"/>
          <w:u w:val="single"/>
        </w:rPr>
      </w:pPr>
      <w:bookmarkStart w:colFirst="0" w:colLast="0" w:name="_gjg74mw3ukez" w:id="12"/>
      <w:bookmarkEnd w:id="12"/>
      <w:r w:rsidDel="00000000" w:rsidR="00000000" w:rsidRPr="00000000">
        <w:rPr>
          <w:rFonts w:ascii="Calibri" w:cs="Calibri" w:eastAsia="Calibri" w:hAnsi="Calibri"/>
          <w:b w:val="1"/>
          <w:sz w:val="26"/>
          <w:szCs w:val="26"/>
          <w:u w:val="single"/>
          <w:rtl w:val="0"/>
        </w:rPr>
        <w:t xml:space="preserve">2.3 Modular</w:t>
      </w:r>
      <w:r w:rsidDel="00000000" w:rsidR="00000000" w:rsidRPr="00000000">
        <w:rPr>
          <w:rFonts w:ascii="Calibri" w:cs="Calibri" w:eastAsia="Calibri" w:hAnsi="Calibri"/>
          <w:b w:val="1"/>
          <w:sz w:val="26"/>
          <w:szCs w:val="26"/>
          <w:u w:val="single"/>
          <w:rtl w:val="0"/>
        </w:rPr>
        <w:t xml:space="preserve"> (location dependent) </w:t>
      </w:r>
    </w:p>
    <w:p w:rsidR="00000000" w:rsidDel="00000000" w:rsidP="00000000" w:rsidRDefault="00000000" w:rsidRPr="00000000" w14:paraId="0000007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5950" cy="4438650"/>
            <wp:effectExtent b="0" l="0" r="0" t="0"/>
            <wp:docPr id="7" name="image10.png"/>
            <a:graphic>
              <a:graphicData uri="http://schemas.openxmlformats.org/drawingml/2006/picture">
                <pic:pic>
                  <pic:nvPicPr>
                    <pic:cNvPr id="0" name="image10.png"/>
                    <pic:cNvPicPr preferRelativeResize="0"/>
                  </pic:nvPicPr>
                  <pic:blipFill>
                    <a:blip r:embed="rId15"/>
                    <a:srcRect b="31370" l="4166" r="0" t="12580"/>
                    <a:stretch>
                      <a:fillRect/>
                    </a:stretch>
                  </pic:blipFill>
                  <pic:spPr>
                    <a:xfrm>
                      <a:off x="0" y="0"/>
                      <a:ext cx="56959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In the location dependent system, the components (buttons and sliders that control the user interface) should be plugged into the main panel at the specified location using I2C. Failure to connect the device to the correct port will result in the component not functioning since the function of the component is dependent on the location of the port.</w:t>
      </w:r>
    </w:p>
    <w:p w:rsidR="00000000" w:rsidDel="00000000" w:rsidP="00000000" w:rsidRDefault="00000000" w:rsidRPr="00000000" w14:paraId="00000079">
      <w:pPr>
        <w:spacing w:after="0" w:before="0" w:line="276" w:lineRule="auto"/>
        <w:rPr>
          <w:rFonts w:ascii="Calibri" w:cs="Calibri" w:eastAsia="Calibri" w:hAnsi="Calibri"/>
          <w:u w:val="single"/>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7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D">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1">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5">
      <w:pPr>
        <w:pStyle w:val="Heading2"/>
        <w:spacing w:after="0" w:before="0" w:line="276" w:lineRule="auto"/>
        <w:rPr>
          <w:rFonts w:ascii="Calibri" w:cs="Calibri" w:eastAsia="Calibri" w:hAnsi="Calibri"/>
          <w:b w:val="1"/>
          <w:sz w:val="26"/>
          <w:szCs w:val="26"/>
          <w:u w:val="single"/>
        </w:rPr>
      </w:pPr>
      <w:bookmarkStart w:colFirst="0" w:colLast="0" w:name="_okw5hbyp5us4" w:id="13"/>
      <w:bookmarkEnd w:id="13"/>
      <w:r w:rsidDel="00000000" w:rsidR="00000000" w:rsidRPr="00000000">
        <w:rPr>
          <w:rFonts w:ascii="Calibri" w:cs="Calibri" w:eastAsia="Calibri" w:hAnsi="Calibri"/>
          <w:b w:val="1"/>
          <w:sz w:val="26"/>
          <w:szCs w:val="26"/>
          <w:u w:val="single"/>
          <w:rtl w:val="0"/>
        </w:rPr>
        <w:t xml:space="preserve">2.4 Modular</w:t>
      </w:r>
      <w:r w:rsidDel="00000000" w:rsidR="00000000" w:rsidRPr="00000000">
        <w:rPr>
          <w:rFonts w:ascii="Calibri" w:cs="Calibri" w:eastAsia="Calibri" w:hAnsi="Calibri"/>
          <w:b w:val="1"/>
          <w:sz w:val="26"/>
          <w:szCs w:val="26"/>
          <w:u w:val="single"/>
          <w:rtl w:val="0"/>
        </w:rPr>
        <w:t xml:space="preserve"> (component dependent) </w:t>
      </w:r>
    </w:p>
    <w:p w:rsidR="00000000" w:rsidDel="00000000" w:rsidP="00000000" w:rsidRDefault="00000000" w:rsidRPr="00000000" w14:paraId="0000008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4907690" cy="6279633"/>
            <wp:effectExtent b="0" l="0" r="0" t="0"/>
            <wp:docPr id="10" name="image12.png"/>
            <a:graphic>
              <a:graphicData uri="http://schemas.openxmlformats.org/drawingml/2006/picture">
                <pic:pic>
                  <pic:nvPicPr>
                    <pic:cNvPr id="0" name="image12.png"/>
                    <pic:cNvPicPr preferRelativeResize="0"/>
                  </pic:nvPicPr>
                  <pic:blipFill>
                    <a:blip r:embed="rId16"/>
                    <a:srcRect b="9678" l="3667" r="6379" t="3886"/>
                    <a:stretch>
                      <a:fillRect/>
                    </a:stretch>
                  </pic:blipFill>
                  <pic:spPr>
                    <a:xfrm>
                      <a:off x="0" y="0"/>
                      <a:ext cx="4907690" cy="627963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The components (the </w:t>
      </w:r>
      <w:r w:rsidDel="00000000" w:rsidR="00000000" w:rsidRPr="00000000">
        <w:rPr>
          <w:rFonts w:ascii="Calibri" w:cs="Calibri" w:eastAsia="Calibri" w:hAnsi="Calibri"/>
          <w:rtl w:val="0"/>
        </w:rPr>
        <w:t xml:space="preserve">parts the user</w:t>
      </w:r>
      <w:r w:rsidDel="00000000" w:rsidR="00000000" w:rsidRPr="00000000">
        <w:rPr>
          <w:rFonts w:ascii="Calibri" w:cs="Calibri" w:eastAsia="Calibri" w:hAnsi="Calibri"/>
          <w:rtl w:val="0"/>
        </w:rPr>
        <w:t xml:space="preserve"> is interacting with except for the on/off button) are separate from the main panel of the device which is the LCD displaying the user interface. In this type of system, all of the components can be attached to the main panel at the I2C ports and will be functional regardless of the location it is plugged into on the panel. The functions of the component is defined by the component itself and is not dependent on the port location.</w:t>
      </w:r>
    </w:p>
    <w:p w:rsidR="00000000" w:rsidDel="00000000" w:rsidP="00000000" w:rsidRDefault="00000000" w:rsidRPr="00000000" w14:paraId="00000089">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8A">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B">
      <w:pPr>
        <w:pStyle w:val="Heading2"/>
        <w:spacing w:after="0" w:before="0" w:line="276" w:lineRule="auto"/>
        <w:ind w:left="-360" w:firstLine="0"/>
        <w:rPr>
          <w:rFonts w:ascii="Calibri" w:cs="Calibri" w:eastAsia="Calibri" w:hAnsi="Calibri"/>
          <w:b w:val="1"/>
          <w:sz w:val="26"/>
          <w:szCs w:val="26"/>
          <w:u w:val="single"/>
        </w:rPr>
      </w:pPr>
      <w:bookmarkStart w:colFirst="0" w:colLast="0" w:name="_r619uhaygoie" w:id="14"/>
      <w:bookmarkEnd w:id="14"/>
      <w:r w:rsidDel="00000000" w:rsidR="00000000" w:rsidRPr="00000000">
        <w:rPr>
          <w:rFonts w:ascii="Calibri" w:cs="Calibri" w:eastAsia="Calibri" w:hAnsi="Calibri"/>
          <w:b w:val="1"/>
          <w:sz w:val="26"/>
          <w:szCs w:val="26"/>
          <w:u w:val="single"/>
          <w:rtl w:val="0"/>
        </w:rPr>
        <w:t xml:space="preserve">2.5a </w:t>
      </w:r>
      <w:r w:rsidDel="00000000" w:rsidR="00000000" w:rsidRPr="00000000">
        <w:rPr>
          <w:rFonts w:ascii="Calibri" w:cs="Calibri" w:eastAsia="Calibri" w:hAnsi="Calibri"/>
          <w:b w:val="1"/>
          <w:sz w:val="26"/>
          <w:szCs w:val="26"/>
          <w:u w:val="single"/>
          <w:rtl w:val="0"/>
        </w:rPr>
        <w:t xml:space="preserve">Mobile Device as Touch Screen </w:t>
      </w:r>
      <w:r w:rsidDel="00000000" w:rsidR="00000000" w:rsidRPr="00000000">
        <w:rPr>
          <w:rFonts w:ascii="Calibri" w:cs="Calibri" w:eastAsia="Calibri" w:hAnsi="Calibri"/>
          <w:b w:val="1"/>
          <w:sz w:val="26"/>
          <w:szCs w:val="26"/>
          <w:u w:val="single"/>
        </w:rPr>
        <w:drawing>
          <wp:inline distB="114300" distT="114300" distL="114300" distR="114300">
            <wp:extent cx="5800725" cy="7524750"/>
            <wp:effectExtent b="0" l="0" r="0" t="0"/>
            <wp:docPr id="11" name="image13.png"/>
            <a:graphic>
              <a:graphicData uri="http://schemas.openxmlformats.org/drawingml/2006/picture">
                <pic:pic>
                  <pic:nvPicPr>
                    <pic:cNvPr id="0" name="image13.png"/>
                    <pic:cNvPicPr preferRelativeResize="0"/>
                  </pic:nvPicPr>
                  <pic:blipFill>
                    <a:blip r:embed="rId17"/>
                    <a:srcRect b="869" l="801" r="1602" t="993"/>
                    <a:stretch>
                      <a:fillRect/>
                    </a:stretch>
                  </pic:blipFill>
                  <pic:spPr>
                    <a:xfrm>
                      <a:off x="0" y="0"/>
                      <a:ext cx="5800725"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276" w:lineRule="auto"/>
        <w:ind w:left="-360" w:firstLine="0"/>
        <w:rPr>
          <w:rFonts w:ascii="Calibri" w:cs="Calibri" w:eastAsia="Calibri" w:hAnsi="Calibri"/>
          <w:u w:val="single"/>
        </w:rPr>
      </w:pPr>
      <w:r w:rsidDel="00000000" w:rsidR="00000000" w:rsidRPr="00000000">
        <w:rPr>
          <w:rtl w:val="0"/>
        </w:rPr>
      </w:r>
    </w:p>
    <w:p w:rsidR="00000000" w:rsidDel="00000000" w:rsidP="00000000" w:rsidRDefault="00000000" w:rsidRPr="00000000" w14:paraId="0000008D">
      <w:pPr>
        <w:pStyle w:val="Heading2"/>
        <w:spacing w:after="0" w:before="0" w:line="276" w:lineRule="auto"/>
        <w:ind w:left="-360" w:firstLine="0"/>
        <w:rPr>
          <w:rFonts w:ascii="Calibri" w:cs="Calibri" w:eastAsia="Calibri" w:hAnsi="Calibri"/>
          <w:b w:val="1"/>
          <w:sz w:val="26"/>
          <w:szCs w:val="26"/>
          <w:u w:val="single"/>
        </w:rPr>
      </w:pPr>
      <w:bookmarkStart w:colFirst="0" w:colLast="0" w:name="_lwvlkb20blk1" w:id="15"/>
      <w:bookmarkEnd w:id="15"/>
      <w:r w:rsidDel="00000000" w:rsidR="00000000" w:rsidRPr="00000000">
        <w:rPr>
          <w:rFonts w:ascii="Calibri" w:cs="Calibri" w:eastAsia="Calibri" w:hAnsi="Calibri"/>
          <w:b w:val="1"/>
          <w:sz w:val="26"/>
          <w:szCs w:val="26"/>
          <w:u w:val="single"/>
          <w:rtl w:val="0"/>
        </w:rPr>
        <w:t xml:space="preserve">2.5b Mobile Device as Touch Screen (zoomed in)</w:t>
      </w:r>
    </w:p>
    <w:p w:rsidR="00000000" w:rsidDel="00000000" w:rsidP="00000000" w:rsidRDefault="00000000" w:rsidRPr="00000000" w14:paraId="0000008E">
      <w:pPr>
        <w:pStyle w:val="Heading2"/>
        <w:spacing w:after="0" w:before="0" w:line="276" w:lineRule="auto"/>
        <w:ind w:left="-360" w:firstLine="0"/>
        <w:rPr>
          <w:rFonts w:ascii="Calibri" w:cs="Calibri" w:eastAsia="Calibri" w:hAnsi="Calibri"/>
        </w:rPr>
      </w:pPr>
      <w:bookmarkStart w:colFirst="0" w:colLast="0" w:name="_1viakkbt9tzx" w:id="16"/>
      <w:bookmarkEnd w:id="16"/>
      <w:r w:rsidDel="00000000" w:rsidR="00000000" w:rsidRPr="00000000">
        <w:rPr>
          <w:rFonts w:ascii="Calibri" w:cs="Calibri" w:eastAsia="Calibri" w:hAnsi="Calibri"/>
          <w:b w:val="1"/>
          <w:sz w:val="26"/>
          <w:szCs w:val="26"/>
          <w:u w:val="single"/>
        </w:rPr>
        <w:drawing>
          <wp:inline distB="114300" distT="114300" distL="114300" distR="114300">
            <wp:extent cx="4319588" cy="3075163"/>
            <wp:effectExtent b="0" l="0" r="0" t="0"/>
            <wp:docPr id="6" name="image2.png"/>
            <a:graphic>
              <a:graphicData uri="http://schemas.openxmlformats.org/drawingml/2006/picture">
                <pic:pic>
                  <pic:nvPicPr>
                    <pic:cNvPr id="0" name="image2.png"/>
                    <pic:cNvPicPr preferRelativeResize="0"/>
                  </pic:nvPicPr>
                  <pic:blipFill>
                    <a:blip r:embed="rId18"/>
                    <a:srcRect b="0" l="42147" r="0" t="0"/>
                    <a:stretch>
                      <a:fillRect/>
                    </a:stretch>
                  </pic:blipFill>
                  <pic:spPr>
                    <a:xfrm>
                      <a:off x="0" y="0"/>
                      <a:ext cx="4319588" cy="30751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0" w:line="276" w:lineRule="auto"/>
        <w:ind w:left="-360" w:firstLine="0"/>
        <w:rPr>
          <w:rFonts w:ascii="Calibri" w:cs="Calibri" w:eastAsia="Calibri" w:hAnsi="Calibri"/>
          <w:b w:val="1"/>
          <w:sz w:val="26"/>
          <w:szCs w:val="26"/>
          <w:u w:val="single"/>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This iteration of the design uses a smartphone app as the display as well as  the platform to design the display. When the user customizes the display, they can select what pin on their system’s  MCU connects to the UI toggle on the mobile app. The hardware IC has a bluetooth module to communicate wirelessly.    </w:t>
      </w:r>
      <w:r w:rsidDel="00000000" w:rsidR="00000000" w:rsidRPr="00000000">
        <w:rPr>
          <w:rtl w:val="0"/>
        </w:rPr>
      </w:r>
    </w:p>
    <w:p w:rsidR="00000000" w:rsidDel="00000000" w:rsidP="00000000" w:rsidRDefault="00000000" w:rsidRPr="00000000" w14:paraId="00000090">
      <w:pPr>
        <w:pStyle w:val="Heading2"/>
        <w:spacing w:after="0" w:before="0" w:line="276" w:lineRule="auto"/>
        <w:rPr>
          <w:rFonts w:ascii="Calibri" w:cs="Calibri" w:eastAsia="Calibri" w:hAnsi="Calibri"/>
        </w:rPr>
      </w:pPr>
      <w:bookmarkStart w:colFirst="0" w:colLast="0" w:name="_qe96c62wiz1a" w:id="17"/>
      <w:bookmarkEnd w:id="17"/>
      <w:r w:rsidDel="00000000" w:rsidR="00000000" w:rsidRPr="00000000">
        <w:rPr>
          <w:rFonts w:ascii="Calibri" w:cs="Calibri" w:eastAsia="Calibri" w:hAnsi="Calibri"/>
          <w:b w:val="1"/>
          <w:sz w:val="26"/>
          <w:szCs w:val="26"/>
          <w:u w:val="single"/>
          <w:rtl w:val="0"/>
        </w:rPr>
        <w:t xml:space="preserve">2.6 </w:t>
      </w:r>
      <w:r w:rsidDel="00000000" w:rsidR="00000000" w:rsidRPr="00000000">
        <w:rPr>
          <w:rFonts w:ascii="Calibri" w:cs="Calibri" w:eastAsia="Calibri" w:hAnsi="Calibri"/>
          <w:b w:val="1"/>
          <w:sz w:val="26"/>
          <w:szCs w:val="26"/>
          <w:u w:val="single"/>
          <w:rtl w:val="0"/>
        </w:rPr>
        <w:t xml:space="preserve">Software UI </w:t>
      </w:r>
      <w:r w:rsidDel="00000000" w:rsidR="00000000" w:rsidRPr="00000000">
        <w:rPr>
          <w:rtl w:val="0"/>
        </w:rPr>
      </w:r>
    </w:p>
    <w:p w:rsidR="00000000" w:rsidDel="00000000" w:rsidP="00000000" w:rsidRDefault="00000000" w:rsidRPr="00000000" w14:paraId="00000091">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57700"/>
            <wp:effectExtent b="0" l="0" r="0" t="0"/>
            <wp:docPr id="12"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a web app where the user can design the layout of their display. Users can drag and drop components from a library of inputs and outputs to the canvas. When the user right clicks on a component, a window will pop up and specific features can be edited.</w:t>
      </w:r>
    </w:p>
    <w:p w:rsidR="00000000" w:rsidDel="00000000" w:rsidP="00000000" w:rsidRDefault="00000000" w:rsidRPr="00000000" w14:paraId="00000093">
      <w:pPr>
        <w:spacing w:after="0" w:before="0" w:line="276" w:lineRule="auto"/>
        <w:ind w:left="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94">
      <w:pPr>
        <w:pStyle w:val="Heading2"/>
        <w:spacing w:after="0" w:before="0" w:line="276" w:lineRule="auto"/>
        <w:ind w:left="-360" w:firstLine="0"/>
        <w:rPr>
          <w:rFonts w:ascii="Calibri" w:cs="Calibri" w:eastAsia="Calibri" w:hAnsi="Calibri"/>
          <w:b w:val="1"/>
          <w:sz w:val="26"/>
          <w:szCs w:val="26"/>
          <w:u w:val="single"/>
        </w:rPr>
      </w:pPr>
      <w:bookmarkStart w:colFirst="0" w:colLast="0" w:name="_9zdeubpx1h2s" w:id="18"/>
      <w:bookmarkEnd w:id="18"/>
      <w:r w:rsidDel="00000000" w:rsidR="00000000" w:rsidRPr="00000000">
        <w:rPr>
          <w:rtl w:val="0"/>
        </w:rPr>
      </w:r>
    </w:p>
    <w:p w:rsidR="00000000" w:rsidDel="00000000" w:rsidP="00000000" w:rsidRDefault="00000000" w:rsidRPr="00000000" w14:paraId="00000095">
      <w:pPr>
        <w:pStyle w:val="Heading2"/>
        <w:spacing w:after="0" w:before="0" w:line="276" w:lineRule="auto"/>
        <w:ind w:left="-360" w:firstLine="0"/>
        <w:rPr>
          <w:rFonts w:ascii="Calibri" w:cs="Calibri" w:eastAsia="Calibri" w:hAnsi="Calibri"/>
          <w:b w:val="1"/>
          <w:sz w:val="26"/>
          <w:szCs w:val="26"/>
          <w:u w:val="single"/>
        </w:rPr>
      </w:pPr>
      <w:bookmarkStart w:colFirst="0" w:colLast="0" w:name="_on3diuwrmtmv" w:id="19"/>
      <w:bookmarkEnd w:id="19"/>
      <w:r w:rsidDel="00000000" w:rsidR="00000000" w:rsidRPr="00000000">
        <w:rPr>
          <w:rtl w:val="0"/>
        </w:rPr>
      </w:r>
    </w:p>
    <w:p w:rsidR="00000000" w:rsidDel="00000000" w:rsidP="00000000" w:rsidRDefault="00000000" w:rsidRPr="00000000" w14:paraId="00000096">
      <w:pPr>
        <w:pStyle w:val="Heading2"/>
        <w:spacing w:after="0" w:before="0" w:line="276" w:lineRule="auto"/>
        <w:ind w:left="-360" w:firstLine="0"/>
        <w:rPr>
          <w:rFonts w:ascii="Calibri" w:cs="Calibri" w:eastAsia="Calibri" w:hAnsi="Calibri"/>
          <w:b w:val="1"/>
          <w:sz w:val="26"/>
          <w:szCs w:val="26"/>
          <w:u w:val="single"/>
        </w:rPr>
      </w:pPr>
      <w:bookmarkStart w:colFirst="0" w:colLast="0" w:name="_pcl85tc6e1uu" w:id="20"/>
      <w:bookmarkEnd w:id="20"/>
      <w:r w:rsidDel="00000000" w:rsidR="00000000" w:rsidRPr="00000000">
        <w:rPr>
          <w:rtl w:val="0"/>
        </w:rPr>
      </w:r>
    </w:p>
    <w:p w:rsidR="00000000" w:rsidDel="00000000" w:rsidP="00000000" w:rsidRDefault="00000000" w:rsidRPr="00000000" w14:paraId="00000097">
      <w:pPr>
        <w:pStyle w:val="Heading2"/>
        <w:spacing w:after="0" w:before="0" w:line="276" w:lineRule="auto"/>
        <w:ind w:left="-360" w:firstLine="0"/>
        <w:rPr>
          <w:rFonts w:ascii="Calibri" w:cs="Calibri" w:eastAsia="Calibri" w:hAnsi="Calibri"/>
          <w:b w:val="1"/>
          <w:sz w:val="26"/>
          <w:szCs w:val="26"/>
          <w:u w:val="single"/>
        </w:rPr>
      </w:pPr>
      <w:bookmarkStart w:colFirst="0" w:colLast="0" w:name="_qvthsk9hnt5" w:id="21"/>
      <w:bookmarkEnd w:id="21"/>
      <w:r w:rsidDel="00000000" w:rsidR="00000000" w:rsidRPr="00000000">
        <w:rPr>
          <w:rtl w:val="0"/>
        </w:rPr>
      </w:r>
    </w:p>
    <w:p w:rsidR="00000000" w:rsidDel="00000000" w:rsidP="00000000" w:rsidRDefault="00000000" w:rsidRPr="00000000" w14:paraId="00000098">
      <w:pPr>
        <w:pStyle w:val="Heading2"/>
        <w:spacing w:after="0" w:before="0" w:line="276" w:lineRule="auto"/>
        <w:ind w:left="-360" w:firstLine="0"/>
        <w:rPr>
          <w:rFonts w:ascii="Calibri" w:cs="Calibri" w:eastAsia="Calibri" w:hAnsi="Calibri"/>
          <w:b w:val="1"/>
          <w:sz w:val="26"/>
          <w:szCs w:val="26"/>
          <w:u w:val="single"/>
        </w:rPr>
      </w:pPr>
      <w:bookmarkStart w:colFirst="0" w:colLast="0" w:name="_pgsop957hpfc" w:id="22"/>
      <w:bookmarkEnd w:id="22"/>
      <w:r w:rsidDel="00000000" w:rsidR="00000000" w:rsidRPr="00000000">
        <w:rPr>
          <w:rtl w:val="0"/>
        </w:rPr>
      </w:r>
    </w:p>
    <w:p w:rsidR="00000000" w:rsidDel="00000000" w:rsidP="00000000" w:rsidRDefault="00000000" w:rsidRPr="00000000" w14:paraId="00000099">
      <w:pPr>
        <w:pStyle w:val="Heading2"/>
        <w:spacing w:after="0" w:before="0" w:line="276" w:lineRule="auto"/>
        <w:ind w:left="-360" w:firstLine="0"/>
        <w:rPr>
          <w:rFonts w:ascii="Calibri" w:cs="Calibri" w:eastAsia="Calibri" w:hAnsi="Calibri"/>
          <w:b w:val="1"/>
          <w:sz w:val="26"/>
          <w:szCs w:val="26"/>
          <w:u w:val="single"/>
        </w:rPr>
      </w:pPr>
      <w:bookmarkStart w:colFirst="0" w:colLast="0" w:name="_n8bbrju4azmi" w:id="23"/>
      <w:bookmarkEnd w:id="23"/>
      <w:r w:rsidDel="00000000" w:rsidR="00000000" w:rsidRPr="00000000">
        <w:rPr>
          <w:rtl w:val="0"/>
        </w:rPr>
      </w:r>
    </w:p>
    <w:p w:rsidR="00000000" w:rsidDel="00000000" w:rsidP="00000000" w:rsidRDefault="00000000" w:rsidRPr="00000000" w14:paraId="0000009A">
      <w:pPr>
        <w:pStyle w:val="Heading2"/>
        <w:spacing w:after="0" w:before="0" w:line="276" w:lineRule="auto"/>
        <w:ind w:left="-360" w:firstLine="0"/>
        <w:rPr>
          <w:rFonts w:ascii="Calibri" w:cs="Calibri" w:eastAsia="Calibri" w:hAnsi="Calibri"/>
          <w:b w:val="1"/>
          <w:sz w:val="26"/>
          <w:szCs w:val="26"/>
          <w:u w:val="single"/>
        </w:rPr>
      </w:pPr>
      <w:bookmarkStart w:colFirst="0" w:colLast="0" w:name="_6ikxm24kdl55" w:id="24"/>
      <w:bookmarkEnd w:id="24"/>
      <w:r w:rsidDel="00000000" w:rsidR="00000000" w:rsidRPr="00000000">
        <w:rPr>
          <w:rtl w:val="0"/>
        </w:rPr>
      </w:r>
    </w:p>
    <w:p w:rsidR="00000000" w:rsidDel="00000000" w:rsidP="00000000" w:rsidRDefault="00000000" w:rsidRPr="00000000" w14:paraId="0000009B">
      <w:pPr>
        <w:pStyle w:val="Heading2"/>
        <w:spacing w:after="0" w:before="0" w:line="276" w:lineRule="auto"/>
        <w:ind w:left="-360" w:firstLine="0"/>
        <w:rPr>
          <w:rFonts w:ascii="Calibri" w:cs="Calibri" w:eastAsia="Calibri" w:hAnsi="Calibri"/>
          <w:b w:val="1"/>
          <w:sz w:val="26"/>
          <w:szCs w:val="26"/>
          <w:u w:val="single"/>
        </w:rPr>
      </w:pPr>
      <w:bookmarkStart w:colFirst="0" w:colLast="0" w:name="_5n1yfmfrvlo3" w:id="25"/>
      <w:bookmarkEnd w:id="25"/>
      <w:r w:rsidDel="00000000" w:rsidR="00000000" w:rsidRPr="00000000">
        <w:rPr>
          <w:rtl w:val="0"/>
        </w:rPr>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pStyle w:val="Heading2"/>
        <w:spacing w:after="0" w:before="0" w:line="276" w:lineRule="auto"/>
        <w:ind w:left="-360" w:firstLine="0"/>
        <w:rPr>
          <w:rFonts w:ascii="Calibri" w:cs="Calibri" w:eastAsia="Calibri" w:hAnsi="Calibri"/>
        </w:rPr>
      </w:pPr>
      <w:bookmarkStart w:colFirst="0" w:colLast="0" w:name="_e3ju3byuyg65" w:id="26"/>
      <w:bookmarkEnd w:id="26"/>
      <w:r w:rsidDel="00000000" w:rsidR="00000000" w:rsidRPr="00000000">
        <w:rPr>
          <w:rFonts w:ascii="Calibri" w:cs="Calibri" w:eastAsia="Calibri" w:hAnsi="Calibri"/>
          <w:b w:val="1"/>
          <w:sz w:val="26"/>
          <w:szCs w:val="26"/>
          <w:u w:val="single"/>
          <w:rtl w:val="0"/>
        </w:rPr>
        <w:t xml:space="preserve">Concept differences table and mockup demo preparation:</w:t>
      </w:r>
      <w:r w:rsidDel="00000000" w:rsidR="00000000" w:rsidRPr="00000000">
        <w:rPr>
          <w:rtl w:val="0"/>
        </w:rPr>
      </w:r>
    </w:p>
    <w:p w:rsidR="00000000" w:rsidDel="00000000" w:rsidP="00000000" w:rsidRDefault="00000000" w:rsidRPr="00000000" w14:paraId="000000A0">
      <w:pPr>
        <w:spacing w:after="0" w:before="0" w:line="276" w:lineRule="auto"/>
        <w:ind w:left="720" w:hanging="360"/>
        <w:rPr>
          <w:rFonts w:ascii="Calibri" w:cs="Calibri" w:eastAsia="Calibri" w:hAnsi="Calibri"/>
        </w:rPr>
      </w:pPr>
      <w:r w:rsidDel="00000000" w:rsidR="00000000" w:rsidRPr="00000000">
        <w:rPr>
          <w:rtl w:val="0"/>
        </w:rPr>
      </w:r>
    </w:p>
    <w:tbl>
      <w:tblPr>
        <w:tblStyle w:val="Table1"/>
        <w:tblW w:w="108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15"/>
        <w:gridCol w:w="1665"/>
        <w:gridCol w:w="1290"/>
        <w:gridCol w:w="1665"/>
        <w:gridCol w:w="1530"/>
        <w:gridCol w:w="1530"/>
        <w:tblGridChange w:id="0">
          <w:tblGrid>
            <w:gridCol w:w="1680"/>
            <w:gridCol w:w="1515"/>
            <w:gridCol w:w="1665"/>
            <w:gridCol w:w="1290"/>
            <w:gridCol w:w="1665"/>
            <w:gridCol w:w="153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0" w:line="276"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1. 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2. 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3. Modular (location dependant)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4. Modular (component dependant)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5. Mobile device and app as system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6. Software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Touchscreen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Swappable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From various serial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Array of serial ports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Semi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Very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Ease of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Very easy, no additional components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Easy, but need to choose inputs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Challenge of identifying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Utilize i2c port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Lots of software backet dev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Difficulty of software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IS REALLY FUN AND KINDA CHALLENGING BUT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IS LESS CHALLENGING  AND MORE MONOTONOUS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Embedded code to work with all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Challenging UI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Making of the concept Mockup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More work initially to set up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Easier to breadboard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Design port system, 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Relatively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Non functional frontend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Website demo</w:t>
            </w:r>
          </w:p>
        </w:tc>
      </w:tr>
    </w:tbl>
    <w:p w:rsidR="00000000" w:rsidDel="00000000" w:rsidP="00000000" w:rsidRDefault="00000000" w:rsidRPr="00000000" w14:paraId="000000CB">
      <w:pPr>
        <w:spacing w:after="0" w:before="0" w:line="276" w:lineRule="auto"/>
        <w:ind w:left="720" w:hanging="360"/>
        <w:jc w:val="center"/>
        <w:rPr>
          <w:rFonts w:ascii="Calibri" w:cs="Calibri" w:eastAsia="Calibri" w:hAnsi="Calibri"/>
        </w:rPr>
      </w:pPr>
      <w:r w:rsidDel="00000000" w:rsidR="00000000" w:rsidRPr="00000000">
        <w:rPr>
          <w:rFonts w:ascii="Calibri" w:cs="Calibri" w:eastAsia="Calibri" w:hAnsi="Calibri"/>
          <w:rtl w:val="0"/>
        </w:rPr>
        <w:t xml:space="preserve">Table 1: C</w:t>
      </w:r>
      <w:r w:rsidDel="00000000" w:rsidR="00000000" w:rsidRPr="00000000">
        <w:rPr>
          <w:rFonts w:ascii="Calibri" w:cs="Calibri" w:eastAsia="Calibri" w:hAnsi="Calibri"/>
          <w:rtl w:val="0"/>
        </w:rPr>
        <w:t xml:space="preserve">oncept differences</w:t>
      </w:r>
    </w:p>
    <w:p w:rsidR="00000000" w:rsidDel="00000000" w:rsidP="00000000" w:rsidRDefault="00000000" w:rsidRPr="00000000" w14:paraId="000000CC">
      <w:pPr>
        <w:spacing w:after="0" w:before="0" w:line="276" w:lineRule="auto"/>
        <w:ind w:left="-720" w:righ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D">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E">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CF">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0">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1">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2">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3">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4">
      <w:pPr>
        <w:spacing w:after="0" w:before="0" w:line="276" w:lineRule="auto"/>
        <w:ind w:left="-36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5">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m9yn2fyu4617" w:id="27"/>
      <w:bookmarkEnd w:id="27"/>
      <w:r w:rsidDel="00000000" w:rsidR="00000000" w:rsidRPr="00000000">
        <w:rPr>
          <w:rFonts w:ascii="Calibri" w:cs="Calibri" w:eastAsia="Calibri" w:hAnsi="Calibri"/>
          <w:b w:val="1"/>
          <w:sz w:val="30"/>
          <w:szCs w:val="30"/>
          <w:rtl w:val="0"/>
        </w:rPr>
        <w:t xml:space="preserve">User </w:t>
      </w:r>
      <w:ins w:author="Rachana Gupta" w:id="0" w:date="2023-09-29T20:15:40Z">
        <w:r w:rsidDel="00000000" w:rsidR="00000000" w:rsidRPr="00000000">
          <w:rPr>
            <w:rFonts w:ascii="Calibri" w:cs="Calibri" w:eastAsia="Calibri" w:hAnsi="Calibri"/>
            <w:b w:val="1"/>
            <w:sz w:val="30"/>
            <w:szCs w:val="30"/>
            <w:rtl w:val="0"/>
          </w:rPr>
          <w:t xml:space="preserve">Operational</w:t>
        </w:r>
      </w:ins>
      <w:del w:author="Rachana Gupta" w:id="0" w:date="2023-09-29T20:15:40Z">
        <w:r w:rsidDel="00000000" w:rsidR="00000000" w:rsidRPr="00000000">
          <w:rPr>
            <w:rFonts w:ascii="Calibri" w:cs="Calibri" w:eastAsia="Calibri" w:hAnsi="Calibri"/>
            <w:b w:val="1"/>
            <w:sz w:val="30"/>
            <w:szCs w:val="30"/>
            <w:rtl w:val="0"/>
          </w:rPr>
          <w:delText xml:space="preserve">Pperational</w:delText>
        </w:r>
      </w:del>
      <w:r w:rsidDel="00000000" w:rsidR="00000000" w:rsidRPr="00000000">
        <w:rPr>
          <w:rFonts w:ascii="Calibri" w:cs="Calibri" w:eastAsia="Calibri" w:hAnsi="Calibri"/>
          <w:b w:val="1"/>
          <w:sz w:val="30"/>
          <w:szCs w:val="30"/>
          <w:rtl w:val="0"/>
        </w:rPr>
        <w:t xml:space="preserve"> Flowchart/Process Diagrams</w:t>
      </w:r>
      <w:r w:rsidDel="00000000" w:rsidR="00000000" w:rsidRPr="00000000">
        <w:rPr>
          <w:rtl w:val="0"/>
        </w:rPr>
      </w:r>
    </w:p>
    <w:p w:rsidR="00000000" w:rsidDel="00000000" w:rsidP="00000000" w:rsidRDefault="00000000" w:rsidRPr="00000000" w14:paraId="000000D6">
      <w:pPr>
        <w:pStyle w:val="Heading2"/>
        <w:spacing w:after="0" w:before="0" w:lineRule="auto"/>
        <w:rPr>
          <w:rFonts w:ascii="Calibri" w:cs="Calibri" w:eastAsia="Calibri" w:hAnsi="Calibri"/>
          <w:b w:val="1"/>
          <w:sz w:val="26"/>
          <w:szCs w:val="26"/>
        </w:rPr>
      </w:pPr>
      <w:bookmarkStart w:colFirst="0" w:colLast="0" w:name="_7z1ixkui8ncx" w:id="28"/>
      <w:bookmarkEnd w:id="28"/>
      <w:r w:rsidDel="00000000" w:rsidR="00000000" w:rsidRPr="00000000">
        <w:rPr>
          <w:rFonts w:ascii="Calibri" w:cs="Calibri" w:eastAsia="Calibri" w:hAnsi="Calibri"/>
          <w:b w:val="1"/>
          <w:sz w:val="26"/>
          <w:szCs w:val="26"/>
          <w:rtl w:val="0"/>
        </w:rPr>
        <w:t xml:space="preserve">3.1 Software UI/Touchscreen Iteration</w:t>
      </w:r>
    </w:p>
    <w:p w:rsidR="00000000" w:rsidDel="00000000" w:rsidP="00000000" w:rsidRDefault="00000000" w:rsidRPr="00000000" w14:paraId="000000D7">
      <w:pPr>
        <w:spacing w:after="0" w:before="0" w:line="276" w:lineRule="auto"/>
        <w:ind w:right="-360"/>
        <w:rPr>
          <w:rFonts w:ascii="Calibri" w:cs="Calibri" w:eastAsia="Calibri" w:hAnsi="Calibri"/>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087388" cy="5507123"/>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20"/>
                    <a:srcRect b="0" l="0" r="0" t="4057"/>
                    <a:stretch>
                      <a:fillRect/>
                    </a:stretch>
                  </pic:blipFill>
                  <pic:spPr>
                    <a:xfrm>
                      <a:off x="0" y="0"/>
                      <a:ext cx="4087388" cy="5507123"/>
                    </a:xfrm>
                    <a:prstGeom prst="rect"/>
                    <a:ln/>
                  </pic:spPr>
                </pic:pic>
              </a:graphicData>
            </a:graphic>
          </wp:anchor>
        </w:drawing>
      </w:r>
    </w:p>
    <w:p w:rsidR="00000000" w:rsidDel="00000000" w:rsidP="00000000" w:rsidRDefault="00000000" w:rsidRPr="00000000" w14:paraId="000000D8">
      <w:pPr>
        <w:ind w:right="-360"/>
        <w:rPr>
          <w:rFonts w:ascii="Calibri" w:cs="Calibri" w:eastAsia="Calibri" w:hAnsi="Calibri"/>
          <w:i w:val="1"/>
        </w:rPr>
      </w:pPr>
      <w:r w:rsidDel="00000000" w:rsidR="00000000" w:rsidRPr="00000000">
        <w:rPr>
          <w:rFonts w:ascii="Calibri" w:cs="Calibri" w:eastAsia="Calibri" w:hAnsi="Calibri"/>
          <w:i w:val="1"/>
          <w:rtl w:val="0"/>
        </w:rPr>
        <w:t xml:space="preserve">This diagram shows the process of customizing a Protocontrol panel. </w:t>
      </w:r>
    </w:p>
    <w:p w:rsidR="00000000" w:rsidDel="00000000" w:rsidP="00000000" w:rsidRDefault="00000000" w:rsidRPr="00000000" w14:paraId="000000D9">
      <w:pPr>
        <w:ind w:right="-360"/>
        <w:rPr>
          <w:rFonts w:ascii="Calibri" w:cs="Calibri" w:eastAsia="Calibri" w:hAnsi="Calibri"/>
          <w:i w:val="1"/>
        </w:rPr>
      </w:pPr>
      <w:r w:rsidDel="00000000" w:rsidR="00000000" w:rsidRPr="00000000">
        <w:rPr>
          <w:rtl w:val="0"/>
        </w:rPr>
      </w:r>
    </w:p>
    <w:p w:rsidR="00000000" w:rsidDel="00000000" w:rsidP="00000000" w:rsidRDefault="00000000" w:rsidRPr="00000000" w14:paraId="000000DA">
      <w:pPr>
        <w:rPr>
          <w:rFonts w:ascii="Calibri" w:cs="Calibri" w:eastAsia="Calibri" w:hAnsi="Calibri"/>
        </w:rPr>
      </w:pPr>
      <w:r w:rsidDel="00000000" w:rsidR="00000000" w:rsidRPr="00000000">
        <w:rPr>
          <w:rFonts w:ascii="Calibri" w:cs="Calibri" w:eastAsia="Calibri" w:hAnsi="Calibri"/>
          <w:rtl w:val="0"/>
        </w:rPr>
        <w:t xml:space="preserve">Flowchart for: </w:t>
      </w:r>
    </w:p>
    <w:p w:rsidR="00000000" w:rsidDel="00000000" w:rsidP="00000000" w:rsidRDefault="00000000" w:rsidRPr="00000000" w14:paraId="000000DB">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-ProtoPad (concept 1)</w:t>
      </w:r>
    </w:p>
    <w:p w:rsidR="00000000" w:rsidDel="00000000" w:rsidP="00000000" w:rsidRDefault="00000000" w:rsidRPr="00000000" w14:paraId="000000DC">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-Mobile Device + App (concept 5)</w:t>
      </w:r>
    </w:p>
    <w:p w:rsidR="00000000" w:rsidDel="00000000" w:rsidP="00000000" w:rsidRDefault="00000000" w:rsidRPr="00000000" w14:paraId="000000DD">
      <w:pPr>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-Software UI (concept 6)</w:t>
      </w:r>
    </w:p>
    <w:p w:rsidR="00000000" w:rsidDel="00000000" w:rsidP="00000000" w:rsidRDefault="00000000" w:rsidRPr="00000000" w14:paraId="000000DE">
      <w:pPr>
        <w:spacing w:after="0" w:before="0" w:line="276" w:lineRule="auto"/>
        <w:ind w:right="-360"/>
        <w:rPr>
          <w:rFonts w:ascii="Calibri" w:cs="Calibri" w:eastAsia="Calibri" w:hAnsi="Calibri"/>
          <w:i w:val="1"/>
        </w:rPr>
      </w:pPr>
      <w:r w:rsidDel="00000000" w:rsidR="00000000" w:rsidRPr="00000000">
        <w:rPr>
          <w:rtl w:val="0"/>
        </w:rPr>
      </w:r>
    </w:p>
    <w:p w:rsidR="00000000" w:rsidDel="00000000" w:rsidP="00000000" w:rsidRDefault="00000000" w:rsidRPr="00000000" w14:paraId="000000DF">
      <w:pPr>
        <w:spacing w:after="0" w:before="0" w:line="276" w:lineRule="auto"/>
        <w:ind w:right="-360"/>
        <w:rPr>
          <w:rFonts w:ascii="Calibri" w:cs="Calibri" w:eastAsia="Calibri" w:hAnsi="Calibri"/>
          <w:i w:val="1"/>
        </w:rPr>
      </w:pPr>
      <w:r w:rsidDel="00000000" w:rsidR="00000000" w:rsidRPr="00000000">
        <w:rPr>
          <w:rFonts w:ascii="Calibri" w:cs="Calibri" w:eastAsia="Calibri" w:hAnsi="Calibri"/>
          <w:i w:val="1"/>
          <w:rtl w:val="0"/>
        </w:rPr>
        <w:t xml:space="preserve">Left Flow: </w:t>
      </w:r>
    </w:p>
    <w:p w:rsidR="00000000" w:rsidDel="00000000" w:rsidP="00000000" w:rsidRDefault="00000000" w:rsidRPr="00000000" w14:paraId="000000E0">
      <w:pPr>
        <w:spacing w:after="0" w:before="0" w:line="276" w:lineRule="auto"/>
        <w:ind w:right="-360"/>
        <w:rPr>
          <w:rFonts w:ascii="Calibri" w:cs="Calibri" w:eastAsia="Calibri" w:hAnsi="Calibri"/>
          <w:i w:val="1"/>
        </w:rPr>
      </w:pPr>
      <w:r w:rsidDel="00000000" w:rsidR="00000000" w:rsidRPr="00000000">
        <w:rPr>
          <w:rFonts w:ascii="Calibri" w:cs="Calibri" w:eastAsia="Calibri" w:hAnsi="Calibri"/>
          <w:i w:val="1"/>
          <w:rtl w:val="0"/>
        </w:rPr>
        <w:t xml:space="preserve">-includes the Multiple Object Detection Algorithm that accepts a hand-drawn sketch from the user and converts it into a display layout.</w:t>
      </w:r>
    </w:p>
    <w:p w:rsidR="00000000" w:rsidDel="00000000" w:rsidP="00000000" w:rsidRDefault="00000000" w:rsidRPr="00000000" w14:paraId="000000E1">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2">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Right Flow: </w:t>
      </w:r>
    </w:p>
    <w:p w:rsidR="00000000" w:rsidDel="00000000" w:rsidP="00000000" w:rsidRDefault="00000000" w:rsidRPr="00000000" w14:paraId="000000E3">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User opens the webpage and drags and drops UI components on the canvas.</w:t>
      </w:r>
    </w:p>
    <w:p w:rsidR="00000000" w:rsidDel="00000000" w:rsidP="00000000" w:rsidRDefault="00000000" w:rsidRPr="00000000" w14:paraId="000000E4">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5">
      <w:pPr>
        <w:spacing w:after="0" w:before="0" w:line="276"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E6">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7">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8">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9">
      <w:pPr>
        <w:spacing w:after="0" w:before="0" w:line="276" w:lineRule="auto"/>
        <w:rPr>
          <w:rFonts w:ascii="Calibri" w:cs="Calibri" w:eastAsia="Calibri" w:hAnsi="Calibri"/>
          <w:i w:val="1"/>
          <w:color w:val="ff0000"/>
        </w:rPr>
      </w:pPr>
      <w:r w:rsidDel="00000000" w:rsidR="00000000" w:rsidRPr="00000000">
        <w:rPr>
          <w:rtl w:val="0"/>
        </w:rPr>
      </w:r>
    </w:p>
    <w:p w:rsidR="00000000" w:rsidDel="00000000" w:rsidP="00000000" w:rsidRDefault="00000000" w:rsidRPr="00000000" w14:paraId="000000EA">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B">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C">
      <w:pPr>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0ED">
      <w:pPr>
        <w:rPr>
          <w:rFonts w:ascii="Calibri" w:cs="Calibri" w:eastAsia="Calibri" w:hAnsi="Calibri"/>
          <w:i w:val="1"/>
        </w:rPr>
      </w:pPr>
      <w:r w:rsidDel="00000000" w:rsidR="00000000" w:rsidRPr="00000000">
        <w:rPr>
          <w:rtl w:val="0"/>
        </w:rPr>
      </w:r>
    </w:p>
    <w:p w:rsidR="00000000" w:rsidDel="00000000" w:rsidP="00000000" w:rsidRDefault="00000000" w:rsidRPr="00000000" w14:paraId="000000EE">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F">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0">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1">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F4">
      <w:pPr>
        <w:pStyle w:val="Heading2"/>
        <w:rPr>
          <w:rFonts w:ascii="Calibri" w:cs="Calibri" w:eastAsia="Calibri" w:hAnsi="Calibri"/>
          <w:b w:val="1"/>
          <w:sz w:val="26"/>
          <w:szCs w:val="26"/>
        </w:rPr>
      </w:pPr>
      <w:bookmarkStart w:colFirst="0" w:colLast="0" w:name="_811qm2mhfin6" w:id="29"/>
      <w:bookmarkEnd w:id="29"/>
      <w:r w:rsidDel="00000000" w:rsidR="00000000" w:rsidRPr="00000000">
        <w:rPr>
          <w:rFonts w:ascii="Calibri" w:cs="Calibri" w:eastAsia="Calibri" w:hAnsi="Calibri"/>
          <w:b w:val="1"/>
          <w:sz w:val="26"/>
          <w:szCs w:val="26"/>
          <w:rtl w:val="0"/>
        </w:rPr>
        <w:t xml:space="preserve">3.2 Physical Components/UI Iteration</w:t>
      </w:r>
    </w:p>
    <w:p w:rsidR="00000000" w:rsidDel="00000000" w:rsidP="00000000" w:rsidRDefault="00000000" w:rsidRPr="00000000" w14:paraId="000000F5">
      <w:pPr>
        <w:spacing w:after="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184900"/>
            <wp:effectExtent b="0" l="0" r="0" t="0"/>
            <wp:docPr id="3"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Flowchart for: </w:t>
      </w:r>
    </w:p>
    <w:p w:rsidR="00000000" w:rsidDel="00000000" w:rsidP="00000000" w:rsidRDefault="00000000" w:rsidRPr="00000000" w14:paraId="000000F7">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ProtoKit (concept 2)</w:t>
      </w:r>
    </w:p>
    <w:p w:rsidR="00000000" w:rsidDel="00000000" w:rsidP="00000000" w:rsidRDefault="00000000" w:rsidRPr="00000000" w14:paraId="000000F8">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Location Dependent (concept 3), left flow</w:t>
      </w:r>
    </w:p>
    <w:p w:rsidR="00000000" w:rsidDel="00000000" w:rsidP="00000000" w:rsidRDefault="00000000" w:rsidRPr="00000000" w14:paraId="000000F9">
      <w:pPr>
        <w:numPr>
          <w:ilvl w:val="0"/>
          <w:numId w:val="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Component Dependent (concept 4), right flow</w:t>
      </w:r>
    </w:p>
    <w:p w:rsidR="00000000" w:rsidDel="00000000" w:rsidP="00000000" w:rsidRDefault="00000000" w:rsidRPr="00000000" w14:paraId="000000FA">
      <w:pPr>
        <w:spacing w:after="0" w:before="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What these components have in common is physical UI components (as opposed to a touch screen) so there is an element of assembly involved in this flow. All these flows assume that the user has received a kit of standard UI components and a board from ProtoControl.</w:t>
      </w:r>
    </w:p>
    <w:p w:rsidR="00000000" w:rsidDel="00000000" w:rsidP="00000000" w:rsidRDefault="00000000" w:rsidRPr="00000000" w14:paraId="000000FB">
      <w:pPr>
        <w:spacing w:after="0" w:before="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Left Flow:</w:t>
      </w:r>
    </w:p>
    <w:p w:rsidR="00000000" w:rsidDel="00000000" w:rsidP="00000000" w:rsidRDefault="00000000" w:rsidRPr="00000000" w14:paraId="000000FD">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Modular Design Location Dependent Functionality</w:t>
      </w:r>
    </w:p>
    <w:p w:rsidR="00000000" w:rsidDel="00000000" w:rsidP="00000000" w:rsidRDefault="00000000" w:rsidRPr="00000000" w14:paraId="000000FE">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can put a variety of UI components  (button, switch, toggle, slider) on a pin and that component will continue to control the same output</w:t>
      </w:r>
    </w:p>
    <w:p w:rsidR="00000000" w:rsidDel="00000000" w:rsidP="00000000" w:rsidRDefault="00000000" w:rsidRPr="00000000" w14:paraId="000000FF">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Ex. a button that turns on/off an LED can be swapped with a toggle and the toggle will continue to control the LED</w:t>
      </w:r>
    </w:p>
    <w:p w:rsidR="00000000" w:rsidDel="00000000" w:rsidP="00000000" w:rsidRDefault="00000000" w:rsidRPr="00000000" w14:paraId="00000100">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goes into hold state If the user places a component incorrectly (ie analog component on a digital pin) </w:t>
      </w:r>
    </w:p>
    <w:p w:rsidR="00000000" w:rsidDel="00000000" w:rsidP="00000000" w:rsidRDefault="00000000" w:rsidRPr="00000000" w14:paraId="00000101">
      <w:pPr>
        <w:numPr>
          <w:ilvl w:val="0"/>
          <w:numId w:val="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Easily switch out components if another suits the user’s purposes better.</w:t>
      </w:r>
    </w:p>
    <w:p w:rsidR="00000000" w:rsidDel="00000000" w:rsidP="00000000" w:rsidRDefault="00000000" w:rsidRPr="00000000" w14:paraId="00000102">
      <w:pPr>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Right Flow: </w:t>
      </w:r>
    </w:p>
    <w:p w:rsidR="00000000" w:rsidDel="00000000" w:rsidP="00000000" w:rsidRDefault="00000000" w:rsidRPr="00000000" w14:paraId="00000104">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Component Dependent Functionality</w:t>
      </w:r>
    </w:p>
    <w:p w:rsidR="00000000" w:rsidDel="00000000" w:rsidP="00000000" w:rsidRDefault="00000000" w:rsidRPr="00000000" w14:paraId="00000105">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Code that controls function is downloaded to the component directly</w:t>
      </w:r>
    </w:p>
    <w:p w:rsidR="00000000" w:rsidDel="00000000" w:rsidP="00000000" w:rsidRDefault="00000000" w:rsidRPr="00000000" w14:paraId="00000106">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Ex. a button that controls the LED can be moved from pin 7 to pin 1 and continue to control the same LED</w:t>
      </w:r>
    </w:p>
    <w:p w:rsidR="00000000" w:rsidDel="00000000" w:rsidP="00000000" w:rsidRDefault="00000000" w:rsidRPr="00000000" w14:paraId="00000107">
      <w:pPr>
        <w:numPr>
          <w:ilvl w:val="0"/>
          <w:numId w:val="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Users can create the most optimal layout of components.</w:t>
      </w:r>
    </w:p>
    <w:p w:rsidR="00000000" w:rsidDel="00000000" w:rsidP="00000000" w:rsidRDefault="00000000" w:rsidRPr="00000000" w14:paraId="00000108">
      <w:pPr>
        <w:spacing w:after="0" w:before="0" w:line="276"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109">
      <w:pPr>
        <w:pStyle w:val="Heading2"/>
        <w:rPr>
          <w:rFonts w:ascii="Calibri" w:cs="Calibri" w:eastAsia="Calibri" w:hAnsi="Calibri"/>
          <w:b w:val="1"/>
          <w:sz w:val="26"/>
          <w:szCs w:val="26"/>
        </w:rPr>
      </w:pPr>
      <w:bookmarkStart w:colFirst="0" w:colLast="0" w:name="_f3gn1r3mc2hw" w:id="30"/>
      <w:bookmarkEnd w:id="30"/>
      <w:r w:rsidDel="00000000" w:rsidR="00000000" w:rsidRPr="00000000">
        <w:rPr>
          <w:rFonts w:ascii="Calibri" w:cs="Calibri" w:eastAsia="Calibri" w:hAnsi="Calibri"/>
          <w:b w:val="1"/>
          <w:sz w:val="26"/>
          <w:szCs w:val="26"/>
          <w:rtl w:val="0"/>
        </w:rPr>
        <w:t xml:space="preserve">3.3 ProtoKit Assembled</w:t>
      </w:r>
    </w:p>
    <w:p w:rsidR="00000000" w:rsidDel="00000000" w:rsidP="00000000" w:rsidRDefault="00000000" w:rsidRPr="00000000" w14:paraId="0000010A">
      <w:pPr>
        <w:rPr>
          <w:rFonts w:ascii="Calibri" w:cs="Calibri" w:eastAsia="Calibri" w:hAnsi="Calibri"/>
        </w:rPr>
      </w:pPr>
      <w:commentRangeStart w:id="1"/>
      <w:r w:rsidDel="00000000" w:rsidR="00000000" w:rsidRPr="00000000">
        <w:rPr>
          <w:rFonts w:ascii="Calibri" w:cs="Calibri" w:eastAsia="Calibri" w:hAnsi="Calibri"/>
        </w:rPr>
        <w:drawing>
          <wp:inline distB="114300" distT="114300" distL="114300" distR="114300">
            <wp:extent cx="5595938" cy="3651008"/>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595938" cy="365100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0B">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hg6cpkns1p7j" w:id="31"/>
      <w:bookmarkEnd w:id="31"/>
      <w:r w:rsidDel="00000000" w:rsidR="00000000" w:rsidRPr="00000000">
        <w:rPr>
          <w:rFonts w:ascii="Calibri" w:cs="Calibri" w:eastAsia="Calibri" w:hAnsi="Calibri"/>
          <w:b w:val="1"/>
          <w:sz w:val="30"/>
          <w:szCs w:val="30"/>
          <w:rtl w:val="0"/>
        </w:rPr>
        <w:t xml:space="preserve">System Functional Block Diagram </w:t>
      </w:r>
      <w:r w:rsidDel="00000000" w:rsidR="00000000" w:rsidRPr="00000000">
        <w:rPr>
          <w:rtl w:val="0"/>
        </w:rPr>
      </w:r>
    </w:p>
    <w:p w:rsidR="00000000" w:rsidDel="00000000" w:rsidP="00000000" w:rsidRDefault="00000000" w:rsidRPr="00000000" w14:paraId="0000010C">
      <w:pPr>
        <w:pStyle w:val="Heading2"/>
        <w:ind w:left="-360" w:firstLine="0"/>
        <w:rPr>
          <w:rFonts w:ascii="Calibri" w:cs="Calibri" w:eastAsia="Calibri" w:hAnsi="Calibri"/>
          <w:b w:val="1"/>
          <w:sz w:val="26"/>
          <w:szCs w:val="26"/>
        </w:rPr>
      </w:pPr>
      <w:bookmarkStart w:colFirst="0" w:colLast="0" w:name="_se8lt9ox8zng" w:id="32"/>
      <w:bookmarkEnd w:id="32"/>
      <w:r w:rsidDel="00000000" w:rsidR="00000000" w:rsidRPr="00000000">
        <w:rPr>
          <w:rFonts w:ascii="Calibri" w:cs="Calibri" w:eastAsia="Calibri" w:hAnsi="Calibri"/>
          <w:b w:val="1"/>
          <w:sz w:val="26"/>
          <w:szCs w:val="26"/>
          <w:rtl w:val="0"/>
        </w:rPr>
        <w:t xml:space="preserve">4.1 Touchscreen  (ProtoPad, Mobile App + Smartphone Display, Software UI)</w:t>
      </w:r>
    </w:p>
    <w:p w:rsidR="00000000" w:rsidDel="00000000" w:rsidP="00000000" w:rsidRDefault="00000000" w:rsidRPr="00000000" w14:paraId="0000010D">
      <w:pPr>
        <w:spacing w:after="0" w:before="0" w:line="276"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Key Differences: </w:t>
      </w:r>
    </w:p>
    <w:p w:rsidR="00000000" w:rsidDel="00000000" w:rsidP="00000000" w:rsidRDefault="00000000" w:rsidRPr="00000000" w14:paraId="0000010E">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Mobile App + Smartphone Display: includes a bluetooth module for wireless data transmission (purple box)</w:t>
      </w:r>
    </w:p>
    <w:p w:rsidR="00000000" w:rsidDel="00000000" w:rsidP="00000000" w:rsidRDefault="00000000" w:rsidRPr="00000000" w14:paraId="0000010F">
      <w:pPr>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Software UI is displayed in 4.1 on the right side in yellow boxes. </w:t>
      </w:r>
      <w:r w:rsidDel="00000000" w:rsidR="00000000" w:rsidRPr="00000000">
        <w:rPr>
          <w:rFonts w:ascii="Calibri" w:cs="Calibri" w:eastAsia="Calibri" w:hAnsi="Calibri"/>
          <w:i w:val="1"/>
        </w:rPr>
        <w:drawing>
          <wp:inline distB="114300" distT="114300" distL="114300" distR="114300">
            <wp:extent cx="5943600" cy="3937000"/>
            <wp:effectExtent b="12700" l="12700" r="12700" t="12700"/>
            <wp:docPr id="5"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943600" cy="393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pStyle w:val="Heading2"/>
        <w:ind w:left="-360" w:firstLine="0"/>
        <w:rPr>
          <w:rFonts w:ascii="Calibri" w:cs="Calibri" w:eastAsia="Calibri" w:hAnsi="Calibri"/>
          <w:b w:val="1"/>
          <w:sz w:val="26"/>
          <w:szCs w:val="26"/>
        </w:rPr>
      </w:pPr>
      <w:bookmarkStart w:colFirst="0" w:colLast="0" w:name="_rav1wi644hmz" w:id="33"/>
      <w:bookmarkEnd w:id="33"/>
      <w:r w:rsidDel="00000000" w:rsidR="00000000" w:rsidRPr="00000000">
        <w:rPr>
          <w:rFonts w:ascii="Calibri" w:cs="Calibri" w:eastAsia="Calibri" w:hAnsi="Calibri"/>
          <w:b w:val="1"/>
          <w:sz w:val="26"/>
          <w:szCs w:val="26"/>
          <w:rtl w:val="0"/>
        </w:rPr>
        <w:t xml:space="preserve">4.2 Physical Component UI (ProtoKit, Component dependent, Location dependent)</w:t>
      </w:r>
    </w:p>
    <w:p w:rsidR="00000000" w:rsidDel="00000000" w:rsidP="00000000" w:rsidRDefault="00000000" w:rsidRPr="00000000" w14:paraId="00000111">
      <w:pPr>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Key differences: </w:t>
      </w:r>
    </w:p>
    <w:p w:rsidR="00000000" w:rsidDel="00000000" w:rsidP="00000000" w:rsidRDefault="00000000" w:rsidRPr="00000000" w14:paraId="00000112">
      <w:pPr>
        <w:rPr>
          <w:rFonts w:ascii="Calibri" w:cs="Calibri" w:eastAsia="Calibri" w:hAnsi="Calibri"/>
          <w:i w:val="1"/>
        </w:rPr>
      </w:pPr>
      <w:r w:rsidDel="00000000" w:rsidR="00000000" w:rsidRPr="00000000">
        <w:rPr>
          <w:rFonts w:ascii="Calibri" w:cs="Calibri" w:eastAsia="Calibri" w:hAnsi="Calibri"/>
          <w:i w:val="1"/>
          <w:rtl w:val="0"/>
        </w:rPr>
        <w:t xml:space="preserve">Codependent and Location dependent have different destinations for the embedded code.</w:t>
      </w:r>
      <w:r w:rsidDel="00000000" w:rsidR="00000000" w:rsidRPr="00000000">
        <w:rPr>
          <w:rtl w:val="0"/>
        </w:rPr>
      </w:r>
    </w:p>
    <w:p w:rsidR="00000000" w:rsidDel="00000000" w:rsidP="00000000" w:rsidRDefault="00000000" w:rsidRPr="00000000" w14:paraId="00000113">
      <w:pPr>
        <w:spacing w:after="0" w:before="0" w:line="276" w:lineRule="auto"/>
        <w:ind w:left="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943600" cy="4000500"/>
            <wp:effectExtent b="12700" l="12700" r="12700" t="12700"/>
            <wp:docPr id="9"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94360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Description of each block (applicable for 4.1 and 4.2)</w:t>
      </w:r>
    </w:p>
    <w:p w:rsidR="00000000" w:rsidDel="00000000" w:rsidP="00000000" w:rsidRDefault="00000000" w:rsidRPr="00000000" w14:paraId="00000115">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Microcontroller: Raspberry PI, ESP32, MSP430, Arduino</w:t>
      </w:r>
    </w:p>
    <w:p w:rsidR="00000000" w:rsidDel="00000000" w:rsidP="00000000" w:rsidRDefault="00000000" w:rsidRPr="00000000" w14:paraId="00000116">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Peripherals: LEDs, servos, sensors, microphone</w:t>
      </w:r>
    </w:p>
    <w:p w:rsidR="00000000" w:rsidDel="00000000" w:rsidP="00000000" w:rsidRDefault="00000000" w:rsidRPr="00000000" w14:paraId="00000117">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enclosure: will vary in size and shape depending on the customer</w:t>
      </w:r>
    </w:p>
    <w:p w:rsidR="00000000" w:rsidDel="00000000" w:rsidP="00000000" w:rsidRDefault="00000000" w:rsidRPr="00000000" w14:paraId="00000118">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UI components:  buttons, sliders, toggles, rotary encoders, LED, LCD display with enclosure</w:t>
      </w:r>
    </w:p>
    <w:p w:rsidR="00000000" w:rsidDel="00000000" w:rsidP="00000000" w:rsidRDefault="00000000" w:rsidRPr="00000000" w14:paraId="00000119">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Protocontrol Microcontroller + PCB + Pin Expander</w:t>
      </w:r>
    </w:p>
    <w:p w:rsidR="00000000" w:rsidDel="00000000" w:rsidP="00000000" w:rsidRDefault="00000000" w:rsidRPr="00000000" w14:paraId="0000011A">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Power Converter: step up and step down (DC-DC)</w:t>
      </w:r>
    </w:p>
    <w:p w:rsidR="00000000" w:rsidDel="00000000" w:rsidP="00000000" w:rsidRDefault="00000000" w:rsidRPr="00000000" w14:paraId="0000011B">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Image Detection Algorithm: detects hand drawn sketches of UI components </w:t>
      </w:r>
    </w:p>
    <w:p w:rsidR="00000000" w:rsidDel="00000000" w:rsidP="00000000" w:rsidRDefault="00000000" w:rsidRPr="00000000" w14:paraId="0000011C">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Camera/Smartphone Camera/scanner: take picture of sketched drawing, user will provide this themselves</w:t>
      </w:r>
    </w:p>
    <w:p w:rsidR="00000000" w:rsidDel="00000000" w:rsidP="00000000" w:rsidRDefault="00000000" w:rsidRPr="00000000" w14:paraId="0000011D">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Website + embedded code  generation: converts layout + user information into code that can be downloaded to device</w:t>
      </w:r>
    </w:p>
    <w:p w:rsidR="00000000" w:rsidDel="00000000" w:rsidP="00000000" w:rsidRDefault="00000000" w:rsidRPr="00000000" w14:paraId="0000011E">
      <w:pPr>
        <w:numPr>
          <w:ilvl w:val="0"/>
          <w:numId w:val="6"/>
        </w:numPr>
        <w:spacing w:after="0" w:before="0" w:line="276" w:lineRule="auto"/>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User input: user specifies the  type of MCU they are using and what pins control what UI component</w:t>
      </w:r>
    </w:p>
    <w:p w:rsidR="00000000" w:rsidDel="00000000" w:rsidP="00000000" w:rsidRDefault="00000000" w:rsidRPr="00000000" w14:paraId="0000011F">
      <w:pPr>
        <w:numPr>
          <w:ilvl w:val="0"/>
          <w:numId w:val="6"/>
        </w:numPr>
        <w:ind w:left="720" w:hanging="360"/>
        <w:rPr>
          <w:rFonts w:ascii="Calibri" w:cs="Calibri" w:eastAsia="Calibri" w:hAnsi="Calibri"/>
          <w:i w:val="1"/>
        </w:rPr>
      </w:pPr>
      <w:r w:rsidDel="00000000" w:rsidR="00000000" w:rsidRPr="00000000">
        <w:rPr>
          <w:rFonts w:ascii="Calibri" w:cs="Calibri" w:eastAsia="Calibri" w:hAnsi="Calibri"/>
          <w:i w:val="1"/>
          <w:rtl w:val="0"/>
        </w:rPr>
        <w:t xml:space="preserve">Bluetooth module: Receives data from mobile/web app</w:t>
      </w:r>
    </w:p>
    <w:p w:rsidR="00000000" w:rsidDel="00000000" w:rsidP="00000000" w:rsidRDefault="00000000" w:rsidRPr="00000000" w14:paraId="00000120">
      <w:pPr>
        <w:spacing w:after="0" w:before="0" w:line="276"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21">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2">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3">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5">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26">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ibe2svwzdmn0" w:id="34"/>
      <w:bookmarkEnd w:id="34"/>
      <w:r w:rsidDel="00000000" w:rsidR="00000000" w:rsidRPr="00000000">
        <w:rPr>
          <w:rFonts w:ascii="Calibri" w:cs="Calibri" w:eastAsia="Calibri" w:hAnsi="Calibri"/>
          <w:b w:val="1"/>
          <w:sz w:val="30"/>
          <w:szCs w:val="30"/>
          <w:rtl w:val="0"/>
        </w:rPr>
        <w:t xml:space="preserve">Table of Trade-offs</w:t>
      </w:r>
      <w:r w:rsidDel="00000000" w:rsidR="00000000" w:rsidRPr="00000000">
        <w:rPr>
          <w:rtl w:val="0"/>
        </w:rPr>
      </w:r>
    </w:p>
    <w:p w:rsidR="00000000" w:rsidDel="00000000" w:rsidP="00000000" w:rsidRDefault="00000000" w:rsidRPr="00000000" w14:paraId="00000127">
      <w:pPr>
        <w:spacing w:after="0" w:before="0" w:line="276" w:lineRule="auto"/>
        <w:ind w:left="-360" w:firstLine="0"/>
        <w:rPr>
          <w:rFonts w:ascii="Calibri" w:cs="Calibri" w:eastAsia="Calibri" w:hAnsi="Calibri"/>
        </w:rPr>
      </w:pPr>
      <w:r w:rsidDel="00000000" w:rsidR="00000000" w:rsidRPr="00000000">
        <w:rPr>
          <w:rtl w:val="0"/>
        </w:rPr>
      </w:r>
    </w:p>
    <w:tbl>
      <w:tblPr>
        <w:tblStyle w:val="Table2"/>
        <w:tblW w:w="1008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20"/>
        <w:gridCol w:w="1620"/>
        <w:gridCol w:w="1620"/>
        <w:gridCol w:w="1890"/>
        <w:gridCol w:w="1710"/>
        <w:tblGridChange w:id="0">
          <w:tblGrid>
            <w:gridCol w:w="1620"/>
            <w:gridCol w:w="1620"/>
            <w:gridCol w:w="1620"/>
            <w:gridCol w:w="1620"/>
            <w:gridCol w:w="189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Key Requirements/Criteria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Location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Feasibility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feasible</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Touchscreen can be easily interfaced with Arduino Touch shield</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color w:val="ff0000"/>
                <w:rtl w:val="0"/>
              </w:rPr>
              <w:t xml:space="preserve">Con: Code must be transferred from web app to touchscreen </w:t>
            </w:r>
            <w:r w:rsidDel="00000000" w:rsidR="00000000" w:rsidRPr="00000000">
              <w:rPr>
                <w:rFonts w:ascii="Calibri" w:cs="Calibri" w:eastAsia="Calibri" w:hAnsi="Calibri"/>
                <w:rtl w:val="0"/>
              </w:rPr>
              <w:t xml:space="preserve">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276" w:lineRule="auto"/>
              <w:rPr>
                <w:rFonts w:ascii="Calibri" w:cs="Calibri" w:eastAsia="Calibri" w:hAnsi="Calibri"/>
              </w:rPr>
            </w:pPr>
            <w:r w:rsidDel="00000000" w:rsidR="00000000" w:rsidRPr="00000000">
              <w:rPr>
                <w:rFonts w:ascii="Calibri" w:cs="Calibri" w:eastAsia="Calibri" w:hAnsi="Calibri"/>
                <w:rtl w:val="0"/>
              </w:rPr>
              <w:t xml:space="preserve">Feasible</w:t>
            </w:r>
          </w:p>
          <w:p w:rsidR="00000000" w:rsidDel="00000000" w:rsidP="00000000" w:rsidRDefault="00000000" w:rsidRPr="00000000" w14:paraId="00000137">
            <w:pPr>
              <w:widowControl w:val="0"/>
              <w:spacing w:after="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work on enabling various input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figure out how to identify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feasible using i2c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feasible, lots 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Compatibility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Arduino form factors and other microcontroller with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i2c device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Con: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compatible with different layout options, as ports are specific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compatible, works with every i2c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website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76" w:lineRule="auto"/>
              <w:rPr>
                <w:rFonts w:ascii="Calibri" w:cs="Calibri" w:eastAsia="Calibri" w:hAnsi="Calibri"/>
              </w:rPr>
            </w:pPr>
            <w:r w:rsidDel="00000000" w:rsidR="00000000" w:rsidRPr="00000000">
              <w:rPr>
                <w:rFonts w:ascii="Calibri" w:cs="Calibri" w:eastAsia="Calibri" w:hAnsi="Calibri"/>
                <w:i w:val="1"/>
                <w:rtl w:val="0"/>
              </w:rPr>
              <w:t xml:space="preserve">Ease of 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digital inputs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easy, physical buttons and knobs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easy to use, as ports need to be labeled and remembered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to use, allows functionality to be tied to components and port location is irrelevant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easy to use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detailed steps are required to instruct thought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Ease of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tune software and touch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combine all inputs on network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Design a port identification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utilize parallel to serial GPIO expander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Lots of testing and UI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Originality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original, with the ability to draw out component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ff0000"/>
                <w:rtl w:val="0"/>
              </w:rPr>
              <w:t xml:space="preserve">Con: Somewhat original, utilized existing serial network </w:t>
            </w:r>
            <w:r w:rsidDel="00000000" w:rsidR="00000000" w:rsidRPr="00000000">
              <w:rPr>
                <w:rFonts w:ascii="Calibri" w:cs="Calibri" w:eastAsia="Calibri" w:hAnsi="Calibri"/>
                <w:color w:val="38761d"/>
                <w:rtl w:val="0"/>
              </w:rPr>
              <w:t xml:space="preserve">Pro: allows for much easier design and 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original, custom port id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original, uses existing serial network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allows for 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original, Allows for drawn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Medium, capacitive touchscreen alone is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Low, LCD and Small components under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Slightly higher than 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color w:val="38761d"/>
                <w:rtl w:val="0"/>
              </w:rPr>
              <w:t xml:space="preserve">Pro: Lower cost</w:t>
            </w:r>
            <w:r w:rsidDel="00000000" w:rsidR="00000000" w:rsidRPr="00000000">
              <w:rPr>
                <w:rFonts w:ascii="Calibri" w:cs="Calibri" w:eastAsia="Calibri" w:hAnsi="Calibri"/>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High maintenance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Overall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An applicable process for designing a touchscreen user interface. With a huge array of custom input controllers, this process fits almost every application it is suited for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 simpler, lower cost process for smaller and more focused UI applications. Unbeatable modularity, excellent for user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allows for more rapid testing of a single component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is incredibly flexible and allows for on the go swapping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The Software generation is a key breakthrough in removing technical skill from UI design</w:t>
            </w:r>
          </w:p>
        </w:tc>
      </w:tr>
    </w:tbl>
    <w:p w:rsidR="00000000" w:rsidDel="00000000" w:rsidP="00000000" w:rsidRDefault="00000000" w:rsidRPr="00000000" w14:paraId="00000167">
      <w:pPr>
        <w:pStyle w:val="Heading1"/>
        <w:spacing w:after="0" w:before="0" w:line="276" w:lineRule="auto"/>
        <w:ind w:left="0" w:firstLine="0"/>
        <w:rPr>
          <w:rFonts w:ascii="Calibri" w:cs="Calibri" w:eastAsia="Calibri" w:hAnsi="Calibri"/>
          <w:b w:val="1"/>
          <w:sz w:val="30"/>
          <w:szCs w:val="30"/>
        </w:rPr>
      </w:pPr>
      <w:bookmarkStart w:colFirst="0" w:colLast="0" w:name="_qulnpuuj4piy" w:id="35"/>
      <w:bookmarkEnd w:id="35"/>
      <w:r w:rsidDel="00000000" w:rsidR="00000000" w:rsidRPr="00000000">
        <w:rPr>
          <w:rtl w:val="0"/>
        </w:rPr>
      </w:r>
    </w:p>
    <w:p w:rsidR="00000000" w:rsidDel="00000000" w:rsidP="00000000" w:rsidRDefault="00000000" w:rsidRPr="00000000" w14:paraId="00000168">
      <w:pPr>
        <w:rPr>
          <w:rFonts w:ascii="Calibri" w:cs="Calibri" w:eastAsia="Calibri" w:hAnsi="Calibri"/>
        </w:rPr>
      </w:pPr>
      <w:r w:rsidDel="00000000" w:rsidR="00000000" w:rsidRPr="00000000">
        <w:rPr>
          <w:rtl w:val="0"/>
        </w:rPr>
      </w:r>
    </w:p>
    <w:p w:rsidR="00000000" w:rsidDel="00000000" w:rsidP="00000000" w:rsidRDefault="00000000" w:rsidRPr="00000000" w14:paraId="00000169">
      <w:pPr>
        <w:rPr>
          <w:rFonts w:ascii="Calibri" w:cs="Calibri" w:eastAsia="Calibri" w:hAnsi="Calibri"/>
        </w:rPr>
      </w:pPr>
      <w:r w:rsidDel="00000000" w:rsidR="00000000" w:rsidRPr="00000000">
        <w:rPr>
          <w:rtl w:val="0"/>
        </w:rPr>
      </w:r>
    </w:p>
    <w:p w:rsidR="00000000" w:rsidDel="00000000" w:rsidP="00000000" w:rsidRDefault="00000000" w:rsidRPr="00000000" w14:paraId="0000016A">
      <w:pPr>
        <w:rPr>
          <w:rFonts w:ascii="Calibri" w:cs="Calibri" w:eastAsia="Calibri" w:hAnsi="Calibri"/>
        </w:rPr>
      </w:pPr>
      <w:r w:rsidDel="00000000" w:rsidR="00000000" w:rsidRPr="00000000">
        <w:rPr>
          <w:rtl w:val="0"/>
        </w:rPr>
      </w:r>
    </w:p>
    <w:p w:rsidR="00000000" w:rsidDel="00000000" w:rsidP="00000000" w:rsidRDefault="00000000" w:rsidRPr="00000000" w14:paraId="0000016B">
      <w:pPr>
        <w:rPr>
          <w:rFonts w:ascii="Calibri" w:cs="Calibri" w:eastAsia="Calibri" w:hAnsi="Calibri"/>
        </w:rPr>
      </w:pPr>
      <w:r w:rsidDel="00000000" w:rsidR="00000000" w:rsidRPr="00000000">
        <w:rPr>
          <w:rtl w:val="0"/>
        </w:rPr>
      </w:r>
    </w:p>
    <w:p w:rsidR="00000000" w:rsidDel="00000000" w:rsidP="00000000" w:rsidRDefault="00000000" w:rsidRPr="00000000" w14:paraId="0000016C">
      <w:pPr>
        <w:rPr>
          <w:rFonts w:ascii="Calibri" w:cs="Calibri" w:eastAsia="Calibri" w:hAnsi="Calibri"/>
        </w:rPr>
      </w:pPr>
      <w:r w:rsidDel="00000000" w:rsidR="00000000" w:rsidRPr="00000000">
        <w:rPr>
          <w:rtl w:val="0"/>
        </w:rPr>
      </w:r>
    </w:p>
    <w:p w:rsidR="00000000" w:rsidDel="00000000" w:rsidP="00000000" w:rsidRDefault="00000000" w:rsidRPr="00000000" w14:paraId="0000016D">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jgvtlggoqyq" w:id="36"/>
      <w:bookmarkEnd w:id="36"/>
      <w:r w:rsidDel="00000000" w:rsidR="00000000" w:rsidRPr="00000000">
        <w:rPr>
          <w:rFonts w:ascii="Calibri" w:cs="Calibri" w:eastAsia="Calibri" w:hAnsi="Calibri"/>
          <w:b w:val="1"/>
          <w:sz w:val="30"/>
          <w:szCs w:val="30"/>
          <w:rtl w:val="0"/>
        </w:rPr>
        <w:t xml:space="preserve">Design challenges </w:t>
      </w:r>
      <w:r w:rsidDel="00000000" w:rsidR="00000000" w:rsidRPr="00000000">
        <w:rPr>
          <w:rtl w:val="0"/>
        </w:rPr>
      </w:r>
    </w:p>
    <w:p w:rsidR="00000000" w:rsidDel="00000000" w:rsidP="00000000" w:rsidRDefault="00000000" w:rsidRPr="00000000" w14:paraId="0000016E">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Universality - Integration with multiple user MCUs</w:t>
      </w:r>
    </w:p>
    <w:p w:rsidR="00000000" w:rsidDel="00000000" w:rsidP="00000000" w:rsidRDefault="00000000" w:rsidRPr="00000000" w14:paraId="0000016F">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It will be challenging </w:t>
      </w:r>
      <w:r w:rsidDel="00000000" w:rsidR="00000000" w:rsidRPr="00000000">
        <w:rPr>
          <w:rFonts w:ascii="Calibri" w:cs="Calibri" w:eastAsia="Calibri" w:hAnsi="Calibri"/>
          <w:i w:val="1"/>
          <w:rtl w:val="0"/>
        </w:rPr>
        <w:t xml:space="preserve"> to integrate the Protocontrol device with the users system and microcontroller (we will be designing with 4 main microcontroller families in mind: ESP, MSP430, R-PI, Arduino). There are several key differences in the major microcontrollers including:</w:t>
      </w:r>
    </w:p>
    <w:p w:rsidR="00000000" w:rsidDel="00000000" w:rsidP="00000000" w:rsidRDefault="00000000" w:rsidRPr="00000000" w14:paraId="00000170">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Power/current ratings</w:t>
      </w:r>
    </w:p>
    <w:p w:rsidR="00000000" w:rsidDel="00000000" w:rsidP="00000000" w:rsidRDefault="00000000" w:rsidRPr="00000000" w14:paraId="00000171">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Operating systems (Raspberry PI uses its own OS)</w:t>
      </w:r>
    </w:p>
    <w:p w:rsidR="00000000" w:rsidDel="00000000" w:rsidP="00000000" w:rsidRDefault="00000000" w:rsidRPr="00000000" w14:paraId="00000172">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Variation in pin locations</w:t>
      </w:r>
    </w:p>
    <w:p w:rsidR="00000000" w:rsidDel="00000000" w:rsidP="00000000" w:rsidRDefault="00000000" w:rsidRPr="00000000" w14:paraId="00000173">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Different processing power</w:t>
      </w:r>
    </w:p>
    <w:p w:rsidR="00000000" w:rsidDel="00000000" w:rsidP="00000000" w:rsidRDefault="00000000" w:rsidRPr="00000000" w14:paraId="00000174">
      <w:pPr>
        <w:numPr>
          <w:ilvl w:val="2"/>
          <w:numId w:val="8"/>
        </w:numPr>
        <w:spacing w:after="0" w:before="0" w:line="276" w:lineRule="auto"/>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Presence of wireless connection modules (Arduino has components that can be added on whereas Raspberry Pi can connect to the internet by default)</w:t>
      </w:r>
    </w:p>
    <w:p w:rsidR="00000000" w:rsidDel="00000000" w:rsidP="00000000" w:rsidRDefault="00000000" w:rsidRPr="00000000" w14:paraId="00000175">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Automatic code generation </w:t>
      </w:r>
      <w:r w:rsidDel="00000000" w:rsidR="00000000" w:rsidRPr="00000000">
        <w:rPr>
          <w:rFonts w:ascii="Calibri" w:cs="Calibri" w:eastAsia="Calibri" w:hAnsi="Calibri"/>
          <w:i w:val="1"/>
          <w:rtl w:val="0"/>
        </w:rPr>
        <w:t xml:space="preserve">(applicable for the touch screen iteration of the project)</w:t>
      </w:r>
    </w:p>
    <w:p w:rsidR="00000000" w:rsidDel="00000000" w:rsidP="00000000" w:rsidRDefault="00000000" w:rsidRPr="00000000" w14:paraId="00000176">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user sets up the display and selects which pin on their system connects to each UI component on the display, the appropriate code needs to be generated by the web app so that the user can download it into the MCU provided by Protocontrol. </w:t>
      </w:r>
    </w:p>
    <w:p w:rsidR="00000000" w:rsidDel="00000000" w:rsidP="00000000" w:rsidRDefault="00000000" w:rsidRPr="00000000" w14:paraId="00000177">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Modularity - Interfacing with multiple modular components at the same time (applicable for the </w:t>
      </w:r>
    </w:p>
    <w:p w:rsidR="00000000" w:rsidDel="00000000" w:rsidP="00000000" w:rsidRDefault="00000000" w:rsidRPr="00000000" w14:paraId="00000178">
      <w:pPr>
        <w:spacing w:after="0" w:before="0" w:line="276" w:lineRule="auto"/>
        <w:ind w:left="0" w:firstLine="0"/>
        <w:rPr>
          <w:rFonts w:ascii="Calibri" w:cs="Calibri" w:eastAsia="Calibri" w:hAnsi="Calibri"/>
          <w:i w:val="1"/>
        </w:rPr>
      </w:pPr>
      <w:r w:rsidDel="00000000" w:rsidR="00000000" w:rsidRPr="00000000">
        <w:rPr>
          <w:rFonts w:ascii="Calibri" w:cs="Calibri" w:eastAsia="Calibri" w:hAnsi="Calibri"/>
          <w:i w:val="1"/>
          <w:rtl w:val="0"/>
        </w:rPr>
        <w:t xml:space="preserve">       Hardware Demo iteration of the project)</w:t>
      </w:r>
    </w:p>
    <w:p w:rsidR="00000000" w:rsidDel="00000000" w:rsidP="00000000" w:rsidRDefault="00000000" w:rsidRPr="00000000" w14:paraId="00000179">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System must allow for swappable components (button, switch, toggle) to be attached to main panel pins. For example a user may decide to use a switch instead of a button to control their LED.  The system must recognize when UI components are exchanged and detect a change in component function. Outputs must go into a hold state if device is not detected. In the long term, concept drawings 3 and 4 must be combined to create a system that is neither pin location or component dependent. While this gives the user flexibility it means we must account for more variations.</w:t>
      </w:r>
    </w:p>
    <w:p w:rsidR="00000000" w:rsidDel="00000000" w:rsidP="00000000" w:rsidRDefault="00000000" w:rsidRPr="00000000" w14:paraId="0000017A">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Components may have different power requirements </w:t>
      </w:r>
    </w:p>
    <w:p w:rsidR="00000000" w:rsidDel="00000000" w:rsidP="00000000" w:rsidRDefault="00000000" w:rsidRPr="00000000" w14:paraId="0000017B">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Magnets on enclosure may interfere with electronics</w:t>
      </w:r>
    </w:p>
    <w:p w:rsidR="00000000" w:rsidDel="00000000" w:rsidP="00000000" w:rsidRDefault="00000000" w:rsidRPr="00000000" w14:paraId="0000017C">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While implementation of a magnetic enclosure is straightforward, resulting issues with electromagnetic interference may be difficult to troubleshoot. </w:t>
      </w:r>
    </w:p>
    <w:p w:rsidR="00000000" w:rsidDel="00000000" w:rsidP="00000000" w:rsidRDefault="00000000" w:rsidRPr="00000000" w14:paraId="0000017D">
      <w:pPr>
        <w:numPr>
          <w:ilvl w:val="0"/>
          <w:numId w:val="8"/>
        </w:numPr>
        <w:spacing w:after="0" w:before="0" w:line="276" w:lineRule="auto"/>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Producing custom ICs</w:t>
      </w:r>
    </w:p>
    <w:p w:rsidR="00000000" w:rsidDel="00000000" w:rsidP="00000000" w:rsidRDefault="00000000" w:rsidRPr="00000000" w14:paraId="0000017E">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initial design and synthesis phase, designing packaging, and fabricating custom ICs may be a time consuming process.</w:t>
      </w:r>
    </w:p>
    <w:p w:rsidR="00000000" w:rsidDel="00000000" w:rsidP="00000000" w:rsidRDefault="00000000" w:rsidRPr="00000000" w14:paraId="0000017F">
      <w:pPr>
        <w:numPr>
          <w:ilvl w:val="1"/>
          <w:numId w:val="8"/>
        </w:numPr>
        <w:spacing w:after="0" w:before="0" w:line="276" w:lineRule="auto"/>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In order to create a custom IC, a top level pin diagram is necessary. We must understand what outputs each variation of the system will require of the IC. We must decide on the pins and layout of the pins while many other aspects of the system are still in flux.</w:t>
      </w:r>
    </w:p>
    <w:p w:rsidR="00000000" w:rsidDel="00000000" w:rsidP="00000000" w:rsidRDefault="00000000" w:rsidRPr="00000000" w14:paraId="00000180">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81">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82">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83">
      <w:pPr>
        <w:spacing w:after="0" w:before="0" w:line="276" w:lineRule="auto"/>
        <w:ind w:left="144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184">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yi5ilo570a9u" w:id="37"/>
      <w:bookmarkEnd w:id="37"/>
      <w:r w:rsidDel="00000000" w:rsidR="00000000" w:rsidRPr="00000000">
        <w:rPr>
          <w:rFonts w:ascii="Calibri" w:cs="Calibri" w:eastAsia="Calibri" w:hAnsi="Calibri"/>
          <w:b w:val="1"/>
          <w:sz w:val="30"/>
          <w:szCs w:val="30"/>
          <w:rtl w:val="0"/>
        </w:rPr>
        <w:t xml:space="preserve">First technical milestone Preparation (“Hello World” demos)</w:t>
      </w:r>
    </w:p>
    <w:p w:rsidR="00000000" w:rsidDel="00000000" w:rsidP="00000000" w:rsidRDefault="00000000" w:rsidRPr="00000000" w14:paraId="00000185">
      <w:pPr>
        <w:spacing w:after="0" w:before="0" w:line="276" w:lineRule="auto"/>
        <w:ind w:left="-360" w:firstLine="0"/>
        <w:jc w:val="center"/>
        <w:rPr>
          <w:rFonts w:ascii="Calibri" w:cs="Calibri" w:eastAsia="Calibri" w:hAnsi="Calibri"/>
        </w:rPr>
      </w:pPr>
      <w:r w:rsidDel="00000000" w:rsidR="00000000" w:rsidRPr="00000000">
        <w:rPr>
          <w:rFonts w:ascii="Calibri" w:cs="Calibri" w:eastAsia="Calibri" w:hAnsi="Calibri"/>
          <w:rtl w:val="0"/>
        </w:rPr>
        <w:t xml:space="preserve">The first technical milestone will be what the team presents during the ECE Hall of Fame Event. The milestones have been decided with this event in mind. </w:t>
      </w:r>
    </w:p>
    <w:p w:rsidR="00000000" w:rsidDel="00000000" w:rsidP="00000000" w:rsidRDefault="00000000" w:rsidRPr="00000000" w14:paraId="00000186">
      <w:pPr>
        <w:spacing w:after="0" w:before="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Table 3</w:t>
      </w:r>
    </w:p>
    <w:tbl>
      <w:tblPr>
        <w:tblStyle w:val="Table3"/>
        <w:tblW w:w="1078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895"/>
        <w:gridCol w:w="2280"/>
        <w:gridCol w:w="3270"/>
        <w:tblGridChange w:id="0">
          <w:tblGrid>
            <w:gridCol w:w="2340"/>
            <w:gridCol w:w="2895"/>
            <w:gridCol w:w="2280"/>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Identified Technology/Tool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Project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Specific ways of getting up to speed/help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76" w:lineRule="auto"/>
              <w:ind w:right="-105"/>
              <w:jc w:val="center"/>
              <w:rPr>
                <w:rFonts w:ascii="Calibri" w:cs="Calibri" w:eastAsia="Calibri" w:hAnsi="Calibri"/>
                <w:b w:val="1"/>
              </w:rPr>
            </w:pPr>
            <w:r w:rsidDel="00000000" w:rsidR="00000000" w:rsidRPr="00000000">
              <w:rPr>
                <w:rFonts w:ascii="Calibri" w:cs="Calibri" w:eastAsia="Calibri" w:hAnsi="Calibri"/>
                <w:b w:val="1"/>
                <w:rtl w:val="0"/>
              </w:rPr>
              <w:t xml:space="preserve">“Hello World”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Python + Multiple Object Detection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include a Machine Learning Algorithm for identifying hand drawn i/o components (sliders, toggles, buttons, arrow buttons, textbox, terminal watch window)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Online documentation, Reference previous projects, reach out to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Train the existing model on hand drawn images created by team members</w:t>
            </w:r>
          </w:p>
          <w:p w:rsidR="00000000" w:rsidDel="00000000" w:rsidP="00000000" w:rsidRDefault="00000000" w:rsidRPr="00000000" w14:paraId="0000018F">
            <w:pPr>
              <w:widowControl w:val="0"/>
              <w:spacing w:after="0" w:before="0" w:line="276" w:lineRule="auto"/>
              <w:rPr>
                <w:rFonts w:ascii="Calibri" w:cs="Calibri" w:eastAsia="Calibri" w:hAnsi="Calibri"/>
                <w:i w:val="1"/>
                <w:u w:val="single"/>
              </w:rPr>
            </w:pPr>
            <w:r w:rsidDel="00000000" w:rsidR="00000000" w:rsidRPr="00000000">
              <w:rPr>
                <w:rtl w:val="0"/>
              </w:rPr>
            </w:r>
          </w:p>
          <w:p w:rsidR="00000000" w:rsidDel="00000000" w:rsidP="00000000" w:rsidRDefault="00000000" w:rsidRPr="00000000" w14:paraId="00000190">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u w:val="single"/>
                <w:rtl w:val="0"/>
              </w:rPr>
              <w:t xml:space="preserve">Software Demo</w:t>
            </w:r>
            <w:r w:rsidDel="00000000" w:rsidR="00000000" w:rsidRPr="00000000">
              <w:rPr>
                <w:rtl w:val="0"/>
              </w:rPr>
            </w:r>
          </w:p>
          <w:p w:rsidR="00000000" w:rsidDel="00000000" w:rsidP="00000000" w:rsidRDefault="00000000" w:rsidRPr="00000000" w14:paraId="00000191">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Test the trained algorithm with a drawing of UI components on a napkin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Fusion 360 + ECE MakerSpaces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require a 3D printed enclosure (eventually metal) with magnetic snaps (resembling Apple’s mag-safe charger port)</w:t>
            </w:r>
          </w:p>
          <w:p w:rsidR="00000000" w:rsidDel="00000000" w:rsidP="00000000" w:rsidRDefault="00000000" w:rsidRPr="00000000" w14:paraId="00000194">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95">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benefit from a rendered video of the final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Fusion 360 Tutorials and youtube videos.</w:t>
            </w:r>
          </w:p>
          <w:p w:rsidR="00000000" w:rsidDel="00000000" w:rsidP="00000000" w:rsidRDefault="00000000" w:rsidRPr="00000000" w14:paraId="00000197">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98">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Mr. Nugyen has documentation for the 3D printing process in EB2.</w:t>
            </w:r>
          </w:p>
          <w:p w:rsidR="00000000" w:rsidDel="00000000" w:rsidP="00000000" w:rsidRDefault="00000000" w:rsidRPr="00000000" w14:paraId="00000199">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9A">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NCSU’s library also offers technology consultations if the problem cannot be resolved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demo will be 3D printed enclosures (triangle shape shown in earlier drawings)  for 3-4 components that connect to a central panel including an LCD display and LED. The enclosure will be made of PLA or ABS plastic.</w:t>
            </w:r>
          </w:p>
          <w:p w:rsidR="00000000" w:rsidDel="00000000" w:rsidP="00000000" w:rsidRDefault="00000000" w:rsidRPr="00000000" w14:paraId="0000019C">
            <w:pPr>
              <w:widowControl w:val="0"/>
              <w:spacing w:after="0" w:before="0" w:line="276"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9D">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enclosure will include a place to embed small craft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for various input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is needed for MCU to communicate with any selected 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76" w:lineRule="auto"/>
              <w:ind w:right="-90"/>
              <w:rPr>
                <w:rFonts w:ascii="Calibri" w:cs="Calibri" w:eastAsia="Calibri" w:hAnsi="Calibri"/>
                <w:i w:val="1"/>
              </w:rPr>
            </w:pPr>
            <w:r w:rsidDel="00000000" w:rsidR="00000000" w:rsidRPr="00000000">
              <w:rPr>
                <w:rFonts w:ascii="Calibri" w:cs="Calibri" w:eastAsia="Calibri" w:hAnsi="Calibri"/>
                <w:i w:val="1"/>
                <w:rtl w:val="0"/>
              </w:rPr>
              <w:t xml:space="preserve">Adafruit/sparkfun tutorials and example code, online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276"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Hardware Demo</w:t>
            </w:r>
          </w:p>
          <w:p w:rsidR="00000000" w:rsidDel="00000000" w:rsidP="00000000" w:rsidRDefault="00000000" w:rsidRPr="00000000" w14:paraId="000001A2">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central panel will have and LED and LCD display. There will be 2 ports on the central panel that can accept two main categories of UI component:</w:t>
            </w:r>
          </w:p>
          <w:p w:rsidR="00000000" w:rsidDel="00000000" w:rsidP="00000000" w:rsidRDefault="00000000" w:rsidRPr="00000000" w14:paraId="000001A3">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 1) components that can turn on/off the LED </w:t>
            </w:r>
          </w:p>
          <w:p w:rsidR="00000000" w:rsidDel="00000000" w:rsidP="00000000" w:rsidRDefault="00000000" w:rsidRPr="00000000" w14:paraId="000001A4">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2) components that can modify the brightness of the LED.</w:t>
            </w:r>
          </w:p>
          <w:p w:rsidR="00000000" w:rsidDel="00000000" w:rsidP="00000000" w:rsidRDefault="00000000" w:rsidRPr="00000000" w14:paraId="000001A5">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1A6">
            <w:pPr>
              <w:widowControl w:val="0"/>
              <w:spacing w:after="0" w:before="0" w:line="276" w:lineRule="auto"/>
              <w:rPr>
                <w:rFonts w:ascii="Calibri" w:cs="Calibri" w:eastAsia="Calibri" w:hAnsi="Calibri"/>
                <w:i w:val="1"/>
              </w:rPr>
            </w:pPr>
            <w:r w:rsidDel="00000000" w:rsidR="00000000" w:rsidRPr="00000000">
              <w:rPr>
                <w:rFonts w:ascii="Calibri" w:cs="Calibri" w:eastAsia="Calibri" w:hAnsi="Calibri"/>
                <w:i w:val="1"/>
                <w:rtl w:val="0"/>
              </w:rPr>
              <w:t xml:space="preserve">The user will be able to replace a button with a toggle and a slider with a rotary encoder. The system will be able to detect when no input is present and also smoothly transition as the user switches out components.</w:t>
            </w:r>
          </w:p>
          <w:p w:rsidR="00000000" w:rsidDel="00000000" w:rsidP="00000000" w:rsidRDefault="00000000" w:rsidRPr="00000000" w14:paraId="000001A7">
            <w:pPr>
              <w:widowControl w:val="0"/>
              <w:spacing w:after="0" w:before="0" w:line="276" w:lineRule="auto"/>
              <w:rPr>
                <w:rFonts w:ascii="Calibri" w:cs="Calibri" w:eastAsia="Calibri" w:hAnsi="Calibri"/>
                <w:i w:val="1"/>
              </w:rPr>
            </w:pPr>
            <w:r w:rsidDel="00000000" w:rsidR="00000000" w:rsidRPr="00000000">
              <w:rPr>
                <w:rtl w:val="0"/>
              </w:rPr>
            </w:r>
          </w:p>
        </w:tc>
      </w:tr>
    </w:tbl>
    <w:p w:rsidR="00000000" w:rsidDel="00000000" w:rsidP="00000000" w:rsidRDefault="00000000" w:rsidRPr="00000000" w14:paraId="000001A8">
      <w:pPr>
        <w:pStyle w:val="Heading1"/>
        <w:spacing w:after="0" w:before="0" w:line="276" w:lineRule="auto"/>
        <w:ind w:left="720" w:firstLine="0"/>
        <w:rPr>
          <w:rFonts w:ascii="Calibri" w:cs="Calibri" w:eastAsia="Calibri" w:hAnsi="Calibri"/>
          <w:b w:val="1"/>
          <w:sz w:val="30"/>
          <w:szCs w:val="30"/>
        </w:rPr>
      </w:pPr>
      <w:bookmarkStart w:colFirst="0" w:colLast="0" w:name="_x15sd0ngc3bn" w:id="38"/>
      <w:bookmarkEnd w:id="38"/>
      <w:r w:rsidDel="00000000" w:rsidR="00000000" w:rsidRPr="00000000">
        <w:rPr>
          <w:rtl w:val="0"/>
        </w:rPr>
      </w:r>
    </w:p>
    <w:p w:rsidR="00000000" w:rsidDel="00000000" w:rsidP="00000000" w:rsidRDefault="00000000" w:rsidRPr="00000000" w14:paraId="000001A9">
      <w:pPr>
        <w:rPr>
          <w:rFonts w:ascii="Calibri" w:cs="Calibri" w:eastAsia="Calibri" w:hAnsi="Calibri"/>
        </w:rPr>
      </w:pPr>
      <w:r w:rsidDel="00000000" w:rsidR="00000000" w:rsidRPr="00000000">
        <w:rPr>
          <w:rtl w:val="0"/>
        </w:rPr>
      </w:r>
    </w:p>
    <w:p w:rsidR="00000000" w:rsidDel="00000000" w:rsidP="00000000" w:rsidRDefault="00000000" w:rsidRPr="00000000" w14:paraId="000001AA">
      <w:pPr>
        <w:rPr>
          <w:rFonts w:ascii="Calibri" w:cs="Calibri" w:eastAsia="Calibri" w:hAnsi="Calibri"/>
        </w:rPr>
      </w:pP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tl w:val="0"/>
        </w:rPr>
      </w:r>
    </w:p>
    <w:p w:rsidR="00000000" w:rsidDel="00000000" w:rsidP="00000000" w:rsidRDefault="00000000" w:rsidRPr="00000000" w14:paraId="000001AC">
      <w:pPr>
        <w:rPr>
          <w:rFonts w:ascii="Calibri" w:cs="Calibri" w:eastAsia="Calibri" w:hAnsi="Calibri"/>
        </w:rPr>
      </w:pPr>
      <w:r w:rsidDel="00000000" w:rsidR="00000000" w:rsidRPr="00000000">
        <w:rPr>
          <w:rtl w:val="0"/>
        </w:rPr>
      </w:r>
    </w:p>
    <w:p w:rsidR="00000000" w:rsidDel="00000000" w:rsidP="00000000" w:rsidRDefault="00000000" w:rsidRPr="00000000" w14:paraId="000001AD">
      <w:pPr>
        <w:rPr>
          <w:rFonts w:ascii="Calibri" w:cs="Calibri" w:eastAsia="Calibri" w:hAnsi="Calibri"/>
        </w:rPr>
      </w:pPr>
      <w:r w:rsidDel="00000000" w:rsidR="00000000" w:rsidRPr="00000000">
        <w:rPr>
          <w:rtl w:val="0"/>
        </w:rPr>
      </w:r>
    </w:p>
    <w:p w:rsidR="00000000" w:rsidDel="00000000" w:rsidP="00000000" w:rsidRDefault="00000000" w:rsidRPr="00000000" w14:paraId="000001AE">
      <w:pPr>
        <w:rPr>
          <w:rFonts w:ascii="Calibri" w:cs="Calibri" w:eastAsia="Calibri" w:hAnsi="Calibri"/>
        </w:rPr>
      </w:pPr>
      <w:r w:rsidDel="00000000" w:rsidR="00000000" w:rsidRPr="00000000">
        <w:rPr>
          <w:rtl w:val="0"/>
        </w:rPr>
      </w:r>
    </w:p>
    <w:p w:rsidR="00000000" w:rsidDel="00000000" w:rsidP="00000000" w:rsidRDefault="00000000" w:rsidRPr="00000000" w14:paraId="000001AF">
      <w:pPr>
        <w:rPr>
          <w:rFonts w:ascii="Calibri" w:cs="Calibri" w:eastAsia="Calibri" w:hAnsi="Calibri"/>
        </w:rPr>
      </w:pPr>
      <w:r w:rsidDel="00000000" w:rsidR="00000000" w:rsidRPr="00000000">
        <w:rPr>
          <w:rtl w:val="0"/>
        </w:rPr>
      </w:r>
    </w:p>
    <w:p w:rsidR="00000000" w:rsidDel="00000000" w:rsidP="00000000" w:rsidRDefault="00000000" w:rsidRPr="00000000" w14:paraId="000001B0">
      <w:pPr>
        <w:rPr>
          <w:rFonts w:ascii="Calibri" w:cs="Calibri" w:eastAsia="Calibri" w:hAnsi="Calibri"/>
        </w:rPr>
      </w:pPr>
      <w:r w:rsidDel="00000000" w:rsidR="00000000" w:rsidRPr="00000000">
        <w:rPr>
          <w:rtl w:val="0"/>
        </w:rPr>
      </w:r>
    </w:p>
    <w:p w:rsidR="00000000" w:rsidDel="00000000" w:rsidP="00000000" w:rsidRDefault="00000000" w:rsidRPr="00000000" w14:paraId="000001B1">
      <w:pPr>
        <w:rPr>
          <w:rFonts w:ascii="Calibri" w:cs="Calibri" w:eastAsia="Calibri" w:hAnsi="Calibri"/>
        </w:rPr>
      </w:pPr>
      <w:r w:rsidDel="00000000" w:rsidR="00000000" w:rsidRPr="00000000">
        <w:rPr>
          <w:rtl w:val="0"/>
        </w:rPr>
      </w:r>
    </w:p>
    <w:p w:rsidR="00000000" w:rsidDel="00000000" w:rsidP="00000000" w:rsidRDefault="00000000" w:rsidRPr="00000000" w14:paraId="000001B2">
      <w:pPr>
        <w:rPr>
          <w:rFonts w:ascii="Calibri" w:cs="Calibri" w:eastAsia="Calibri" w:hAnsi="Calibri"/>
        </w:rPr>
      </w:pPr>
      <w:r w:rsidDel="00000000" w:rsidR="00000000" w:rsidRPr="00000000">
        <w:rPr>
          <w:rtl w:val="0"/>
        </w:rPr>
      </w:r>
    </w:p>
    <w:p w:rsidR="00000000" w:rsidDel="00000000" w:rsidP="00000000" w:rsidRDefault="00000000" w:rsidRPr="00000000" w14:paraId="000001B3">
      <w:pPr>
        <w:rPr>
          <w:rFonts w:ascii="Calibri" w:cs="Calibri" w:eastAsia="Calibri" w:hAnsi="Calibri"/>
        </w:rPr>
      </w:pPr>
      <w:r w:rsidDel="00000000" w:rsidR="00000000" w:rsidRPr="00000000">
        <w:rPr>
          <w:rtl w:val="0"/>
        </w:rPr>
      </w:r>
    </w:p>
    <w:p w:rsidR="00000000" w:rsidDel="00000000" w:rsidP="00000000" w:rsidRDefault="00000000" w:rsidRPr="00000000" w14:paraId="000001B4">
      <w:pPr>
        <w:rPr>
          <w:rFonts w:ascii="Calibri" w:cs="Calibri" w:eastAsia="Calibri" w:hAnsi="Calibri"/>
        </w:rPr>
      </w:pPr>
      <w:r w:rsidDel="00000000" w:rsidR="00000000" w:rsidRPr="00000000">
        <w:rPr>
          <w:rtl w:val="0"/>
        </w:rPr>
      </w:r>
    </w:p>
    <w:p w:rsidR="00000000" w:rsidDel="00000000" w:rsidP="00000000" w:rsidRDefault="00000000" w:rsidRPr="00000000" w14:paraId="000001B5">
      <w:pPr>
        <w:rPr>
          <w:rFonts w:ascii="Calibri" w:cs="Calibri" w:eastAsia="Calibri" w:hAnsi="Calibri"/>
        </w:rPr>
      </w:pPr>
      <w:r w:rsidDel="00000000" w:rsidR="00000000" w:rsidRPr="00000000">
        <w:rPr>
          <w:rtl w:val="0"/>
        </w:rPr>
      </w:r>
    </w:p>
    <w:p w:rsidR="00000000" w:rsidDel="00000000" w:rsidP="00000000" w:rsidRDefault="00000000" w:rsidRPr="00000000" w14:paraId="000001B6">
      <w:pPr>
        <w:rPr>
          <w:rFonts w:ascii="Calibri" w:cs="Calibri" w:eastAsia="Calibri" w:hAnsi="Calibri"/>
        </w:rPr>
      </w:pPr>
      <w:r w:rsidDel="00000000" w:rsidR="00000000" w:rsidRPr="00000000">
        <w:rPr>
          <w:rtl w:val="0"/>
        </w:rPr>
      </w:r>
    </w:p>
    <w:p w:rsidR="00000000" w:rsidDel="00000000" w:rsidP="00000000" w:rsidRDefault="00000000" w:rsidRPr="00000000" w14:paraId="000001B7">
      <w:pPr>
        <w:rPr>
          <w:rFonts w:ascii="Calibri" w:cs="Calibri" w:eastAsia="Calibri" w:hAnsi="Calibri"/>
        </w:rPr>
      </w:pPr>
      <w:r w:rsidDel="00000000" w:rsidR="00000000" w:rsidRPr="00000000">
        <w:rPr>
          <w:rtl w:val="0"/>
        </w:rPr>
      </w:r>
    </w:p>
    <w:p w:rsidR="00000000" w:rsidDel="00000000" w:rsidP="00000000" w:rsidRDefault="00000000" w:rsidRPr="00000000" w14:paraId="000001B8">
      <w:pPr>
        <w:rPr>
          <w:rFonts w:ascii="Calibri" w:cs="Calibri" w:eastAsia="Calibri" w:hAnsi="Calibri"/>
        </w:rPr>
      </w:pPr>
      <w:r w:rsidDel="00000000" w:rsidR="00000000" w:rsidRPr="00000000">
        <w:rPr>
          <w:rtl w:val="0"/>
        </w:rPr>
      </w:r>
    </w:p>
    <w:p w:rsidR="00000000" w:rsidDel="00000000" w:rsidP="00000000" w:rsidRDefault="00000000" w:rsidRPr="00000000" w14:paraId="000001B9">
      <w:pPr>
        <w:rPr>
          <w:rFonts w:ascii="Calibri" w:cs="Calibri" w:eastAsia="Calibri" w:hAnsi="Calibri"/>
        </w:rPr>
      </w:pPr>
      <w:r w:rsidDel="00000000" w:rsidR="00000000" w:rsidRPr="00000000">
        <w:rPr>
          <w:rtl w:val="0"/>
        </w:rPr>
      </w:r>
    </w:p>
    <w:p w:rsidR="00000000" w:rsidDel="00000000" w:rsidP="00000000" w:rsidRDefault="00000000" w:rsidRPr="00000000" w14:paraId="000001BA">
      <w:pPr>
        <w:rPr>
          <w:rFonts w:ascii="Calibri" w:cs="Calibri" w:eastAsia="Calibri" w:hAnsi="Calibri"/>
        </w:rPr>
      </w:pPr>
      <w:r w:rsidDel="00000000" w:rsidR="00000000" w:rsidRPr="00000000">
        <w:rPr>
          <w:rtl w:val="0"/>
        </w:rPr>
      </w:r>
    </w:p>
    <w:p w:rsidR="00000000" w:rsidDel="00000000" w:rsidP="00000000" w:rsidRDefault="00000000" w:rsidRPr="00000000" w14:paraId="000001BB">
      <w:pPr>
        <w:rPr>
          <w:rFonts w:ascii="Calibri" w:cs="Calibri" w:eastAsia="Calibri" w:hAnsi="Calibri"/>
        </w:rPr>
      </w:pPr>
      <w:r w:rsidDel="00000000" w:rsidR="00000000" w:rsidRPr="00000000">
        <w:rPr>
          <w:rtl w:val="0"/>
        </w:rPr>
      </w:r>
    </w:p>
    <w:p w:rsidR="00000000" w:rsidDel="00000000" w:rsidP="00000000" w:rsidRDefault="00000000" w:rsidRPr="00000000" w14:paraId="000001BC">
      <w:pPr>
        <w:rPr>
          <w:rFonts w:ascii="Calibri" w:cs="Calibri" w:eastAsia="Calibri" w:hAnsi="Calibri"/>
        </w:rPr>
      </w:pPr>
      <w:r w:rsidDel="00000000" w:rsidR="00000000" w:rsidRPr="00000000">
        <w:rPr>
          <w:rtl w:val="0"/>
        </w:rPr>
      </w:r>
    </w:p>
    <w:p w:rsidR="00000000" w:rsidDel="00000000" w:rsidP="00000000" w:rsidRDefault="00000000" w:rsidRPr="00000000" w14:paraId="000001BD">
      <w:pPr>
        <w:rPr>
          <w:rFonts w:ascii="Calibri" w:cs="Calibri" w:eastAsia="Calibri" w:hAnsi="Calibri"/>
        </w:rPr>
      </w:pPr>
      <w:r w:rsidDel="00000000" w:rsidR="00000000" w:rsidRPr="00000000">
        <w:rPr>
          <w:rtl w:val="0"/>
        </w:rPr>
      </w:r>
    </w:p>
    <w:p w:rsidR="00000000" w:rsidDel="00000000" w:rsidP="00000000" w:rsidRDefault="00000000" w:rsidRPr="00000000" w14:paraId="000001BE">
      <w:pPr>
        <w:rPr>
          <w:rFonts w:ascii="Calibri" w:cs="Calibri" w:eastAsia="Calibri" w:hAnsi="Calibri"/>
        </w:rPr>
      </w:pPr>
      <w:r w:rsidDel="00000000" w:rsidR="00000000" w:rsidRPr="00000000">
        <w:rPr>
          <w:rtl w:val="0"/>
        </w:rPr>
      </w:r>
    </w:p>
    <w:p w:rsidR="00000000" w:rsidDel="00000000" w:rsidP="00000000" w:rsidRDefault="00000000" w:rsidRPr="00000000" w14:paraId="000001BF">
      <w:pPr>
        <w:rPr>
          <w:rFonts w:ascii="Calibri" w:cs="Calibri" w:eastAsia="Calibri" w:hAnsi="Calibri"/>
        </w:rPr>
      </w:pPr>
      <w:r w:rsidDel="00000000" w:rsidR="00000000" w:rsidRPr="00000000">
        <w:rPr>
          <w:rtl w:val="0"/>
        </w:rPr>
      </w:r>
    </w:p>
    <w:p w:rsidR="00000000" w:rsidDel="00000000" w:rsidP="00000000" w:rsidRDefault="00000000" w:rsidRPr="00000000" w14:paraId="000001C0">
      <w:pPr>
        <w:rPr>
          <w:rFonts w:ascii="Calibri" w:cs="Calibri" w:eastAsia="Calibri" w:hAnsi="Calibri"/>
        </w:rPr>
      </w:pPr>
      <w:r w:rsidDel="00000000" w:rsidR="00000000" w:rsidRPr="00000000">
        <w:rPr>
          <w:rtl w:val="0"/>
        </w:rPr>
      </w:r>
    </w:p>
    <w:p w:rsidR="00000000" w:rsidDel="00000000" w:rsidP="00000000" w:rsidRDefault="00000000" w:rsidRPr="00000000" w14:paraId="000001C1">
      <w:pPr>
        <w:rPr>
          <w:rFonts w:ascii="Calibri" w:cs="Calibri" w:eastAsia="Calibri" w:hAnsi="Calibri"/>
        </w:rPr>
      </w:pPr>
      <w:r w:rsidDel="00000000" w:rsidR="00000000" w:rsidRPr="00000000">
        <w:rPr>
          <w:rtl w:val="0"/>
        </w:rPr>
      </w:r>
    </w:p>
    <w:p w:rsidR="00000000" w:rsidDel="00000000" w:rsidP="00000000" w:rsidRDefault="00000000" w:rsidRPr="00000000" w14:paraId="000001C2">
      <w:pPr>
        <w:rPr>
          <w:rFonts w:ascii="Calibri" w:cs="Calibri" w:eastAsia="Calibri" w:hAnsi="Calibri"/>
        </w:rPr>
      </w:pPr>
      <w:r w:rsidDel="00000000" w:rsidR="00000000" w:rsidRPr="00000000">
        <w:rPr>
          <w:rtl w:val="0"/>
        </w:rPr>
      </w:r>
    </w:p>
    <w:p w:rsidR="00000000" w:rsidDel="00000000" w:rsidP="00000000" w:rsidRDefault="00000000" w:rsidRPr="00000000" w14:paraId="000001C3">
      <w:pPr>
        <w:rPr>
          <w:rFonts w:ascii="Calibri" w:cs="Calibri" w:eastAsia="Calibri" w:hAnsi="Calibri"/>
        </w:rPr>
      </w:pPr>
      <w:r w:rsidDel="00000000" w:rsidR="00000000" w:rsidRPr="00000000">
        <w:rPr>
          <w:rtl w:val="0"/>
        </w:rPr>
      </w:r>
    </w:p>
    <w:p w:rsidR="00000000" w:rsidDel="00000000" w:rsidP="00000000" w:rsidRDefault="00000000" w:rsidRPr="00000000" w14:paraId="000001C4">
      <w:pPr>
        <w:rPr>
          <w:rFonts w:ascii="Calibri" w:cs="Calibri" w:eastAsia="Calibri" w:hAnsi="Calibri"/>
        </w:rPr>
      </w:pPr>
      <w:r w:rsidDel="00000000" w:rsidR="00000000" w:rsidRPr="00000000">
        <w:rPr>
          <w:rtl w:val="0"/>
        </w:rPr>
      </w:r>
    </w:p>
    <w:p w:rsidR="00000000" w:rsidDel="00000000" w:rsidP="00000000" w:rsidRDefault="00000000" w:rsidRPr="00000000" w14:paraId="000001C5">
      <w:pPr>
        <w:rPr>
          <w:rFonts w:ascii="Calibri" w:cs="Calibri" w:eastAsia="Calibri" w:hAnsi="Calibri"/>
        </w:rPr>
      </w:pPr>
      <w:r w:rsidDel="00000000" w:rsidR="00000000" w:rsidRPr="00000000">
        <w:rPr>
          <w:rtl w:val="0"/>
        </w:rPr>
      </w:r>
    </w:p>
    <w:p w:rsidR="00000000" w:rsidDel="00000000" w:rsidP="00000000" w:rsidRDefault="00000000" w:rsidRPr="00000000" w14:paraId="000001C6">
      <w:pPr>
        <w:rPr>
          <w:rFonts w:ascii="Calibri" w:cs="Calibri" w:eastAsia="Calibri" w:hAnsi="Calibri"/>
        </w:rPr>
      </w:pPr>
      <w:r w:rsidDel="00000000" w:rsidR="00000000" w:rsidRPr="00000000">
        <w:rPr>
          <w:rtl w:val="0"/>
        </w:rPr>
      </w:r>
    </w:p>
    <w:p w:rsidR="00000000" w:rsidDel="00000000" w:rsidP="00000000" w:rsidRDefault="00000000" w:rsidRPr="00000000" w14:paraId="000001C7">
      <w:pPr>
        <w:rPr>
          <w:rFonts w:ascii="Calibri" w:cs="Calibri" w:eastAsia="Calibri" w:hAnsi="Calibri"/>
        </w:rPr>
      </w:pPr>
      <w:r w:rsidDel="00000000" w:rsidR="00000000" w:rsidRPr="00000000">
        <w:rPr>
          <w:rtl w:val="0"/>
        </w:rPr>
      </w:r>
    </w:p>
    <w:p w:rsidR="00000000" w:rsidDel="00000000" w:rsidP="00000000" w:rsidRDefault="00000000" w:rsidRPr="00000000" w14:paraId="000001C8">
      <w:pPr>
        <w:pStyle w:val="Heading1"/>
        <w:numPr>
          <w:ilvl w:val="0"/>
          <w:numId w:val="1"/>
        </w:numPr>
        <w:spacing w:after="0" w:before="0" w:line="276" w:lineRule="auto"/>
        <w:ind w:left="-360" w:firstLine="0"/>
        <w:rPr>
          <w:rFonts w:ascii="Calibri" w:cs="Calibri" w:eastAsia="Calibri" w:hAnsi="Calibri"/>
          <w:b w:val="1"/>
          <w:sz w:val="30"/>
          <w:szCs w:val="30"/>
        </w:rPr>
      </w:pPr>
      <w:bookmarkStart w:colFirst="0" w:colLast="0" w:name="_pfbb37fxmy6l" w:id="39"/>
      <w:bookmarkEnd w:id="39"/>
      <w:r w:rsidDel="00000000" w:rsidR="00000000" w:rsidRPr="00000000">
        <w:rPr>
          <w:rFonts w:ascii="Calibri" w:cs="Calibri" w:eastAsia="Calibri" w:hAnsi="Calibri"/>
          <w:b w:val="1"/>
          <w:sz w:val="30"/>
          <w:szCs w:val="30"/>
          <w:rtl w:val="0"/>
        </w:rPr>
        <w:t xml:space="preserve">Long-lead-time or critical items for purchasing</w:t>
      </w:r>
      <w:r w:rsidDel="00000000" w:rsidR="00000000" w:rsidRPr="00000000">
        <w:rPr>
          <w:rFonts w:ascii="Calibri" w:cs="Calibri" w:eastAsia="Calibri" w:hAnsi="Calibri"/>
          <w:b w:val="1"/>
          <w:i w:val="1"/>
          <w:sz w:val="30"/>
          <w:szCs w:val="30"/>
          <w:rtl w:val="0"/>
        </w:rPr>
        <w:t xml:space="preserve"> </w:t>
      </w:r>
      <w:r w:rsidDel="00000000" w:rsidR="00000000" w:rsidRPr="00000000">
        <w:rPr>
          <w:rtl w:val="0"/>
        </w:rPr>
      </w:r>
    </w:p>
    <w:p w:rsidR="00000000" w:rsidDel="00000000" w:rsidP="00000000" w:rsidRDefault="00000000" w:rsidRPr="00000000" w14:paraId="000001C9">
      <w:pPr>
        <w:spacing w:after="0" w:before="0" w:line="276"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CA">
      <w:pPr>
        <w:spacing w:after="0" w:before="0" w:line="276" w:lineRule="auto"/>
        <w:ind w:left="-3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Table 4:</w:t>
      </w:r>
      <w:r w:rsidDel="00000000" w:rsidR="00000000" w:rsidRPr="00000000">
        <w:rPr>
          <w:rFonts w:ascii="Calibri" w:cs="Calibri" w:eastAsia="Calibri" w:hAnsi="Calibri"/>
          <w:sz w:val="26"/>
          <w:szCs w:val="26"/>
          <w:rtl w:val="0"/>
        </w:rPr>
        <w:t xml:space="preserve"> Items to purchase </w:t>
      </w:r>
    </w:p>
    <w:p w:rsidR="00000000" w:rsidDel="00000000" w:rsidP="00000000" w:rsidRDefault="00000000" w:rsidRPr="00000000" w14:paraId="000001CB">
      <w:pPr>
        <w:spacing w:after="0" w:before="0" w:line="276" w:lineRule="auto"/>
        <w:ind w:left="-36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is linked to “Hardware Inventory and spec sheets” in the “Hardware Files” folder; DO NOT edit here)</w:t>
      </w:r>
    </w:p>
    <w:p w:rsidR="00000000" w:rsidDel="00000000" w:rsidP="00000000" w:rsidRDefault="00000000" w:rsidRPr="00000000" w14:paraId="000001CC">
      <w:pPr>
        <w:spacing w:after="0" w:before="0" w:line="276" w:lineRule="auto"/>
        <w:ind w:left="-720" w:firstLine="0"/>
        <w:jc w:val="center"/>
        <w:rPr>
          <w:rFonts w:ascii="Calibri" w:cs="Calibri" w:eastAsia="Calibri" w:hAnsi="Calibri"/>
          <w:sz w:val="20"/>
          <w:szCs w:val="20"/>
        </w:rPr>
      </w:pPr>
      <w:r w:rsidDel="00000000" w:rsidR="00000000" w:rsidRPr="00000000">
        <w:rPr>
          <w:rtl w:val="0"/>
        </w:rPr>
      </w:r>
    </w:p>
    <w:tbl>
      <w:tblPr>
        <w:tblStyle w:val="Table4"/>
        <w:tblW w:w="1063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655"/>
        <w:gridCol w:w="870"/>
        <w:gridCol w:w="1035"/>
        <w:gridCol w:w="1110"/>
        <w:gridCol w:w="2940"/>
        <w:tblGridChange w:id="0">
          <w:tblGrid>
            <w:gridCol w:w="2025"/>
            <w:gridCol w:w="2655"/>
            <w:gridCol w:w="870"/>
            <w:gridCol w:w="1035"/>
            <w:gridCol w:w="1110"/>
            <w:gridCol w:w="29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Quantity: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Vendor: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Justification:</w:t>
            </w:r>
            <w:r w:rsidDel="00000000" w:rsidR="00000000" w:rsidRPr="00000000">
              <w:rPr>
                <w:rtl w:val="0"/>
              </w:rPr>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UNO OLED shield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 TFT Touch Shield for Arduino with Capacitive Touch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Slider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A">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NeoSlider I2C QT Slide Potentiometer with 4 NeoPixels - STEMMA QT / Qwiic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(5295)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Joystick</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0">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Joystick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(com-15168)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Button Pad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6">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Keypad - 12 Button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(com-15290)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Rotary Encoder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C">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color w:val="555555"/>
                <w:sz w:val="20"/>
                <w:szCs w:val="20"/>
                <w:rtl w:val="0"/>
              </w:rPr>
              <w:t xml:space="preserve">SparkFun Qwiic Twist - RGB Rotary Encoder Breakout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after="0" w:before="0" w:line="276"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(dev-15083)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after="0" w:before="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bl>
    <w:p w:rsidR="00000000" w:rsidDel="00000000" w:rsidP="00000000" w:rsidRDefault="00000000" w:rsidRPr="00000000" w14:paraId="000001F1">
      <w:pPr>
        <w:pageBreakBefore w:val="0"/>
        <w:spacing w:after="0" w:before="0" w:line="276" w:lineRule="auto"/>
        <w:ind w:left="-540" w:right="-720" w:firstLine="0"/>
        <w:rPr>
          <w:rFonts w:ascii="Calibri" w:cs="Calibri" w:eastAsia="Calibri" w:hAnsi="Calibri"/>
        </w:rPr>
      </w:pPr>
      <w:r w:rsidDel="00000000" w:rsidR="00000000" w:rsidRPr="00000000">
        <w:rPr>
          <w:rtl w:val="0"/>
        </w:rPr>
      </w:r>
    </w:p>
    <w:sectPr>
      <w:headerReference r:id="rId25" w:type="default"/>
      <w:headerReference r:id="rId26"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achana Gupta" w:id="1" w:date="2023-09-29T20:17:00Z">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WhyArduino?  It won't support all the needed functionality.</w:t>
      </w:r>
    </w:p>
  </w:comment>
  <w:comment w:author="Rachana Gupta" w:id="0" w:date="2023-09-29T20:08:05Z">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fine.  We will grade this draft without penalty.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ind w:left="-540" w:right="-720" w:firstLine="0"/>
      <w:rPr>
        <w:rFonts w:ascii="Calibri" w:cs="Calibri" w:eastAsia="Calibri" w:hAnsi="Calibri"/>
      </w:rPr>
    </w:pPr>
    <w:r w:rsidDel="00000000" w:rsidR="00000000" w:rsidRPr="00000000">
      <w:rPr>
        <w:rtl w:val="0"/>
      </w:rPr>
    </w:r>
  </w:p>
  <w:p w:rsidR="00000000" w:rsidDel="00000000" w:rsidP="00000000" w:rsidRDefault="00000000" w:rsidRPr="00000000" w14:paraId="000001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9.png"/><Relationship Id="rId21" Type="http://schemas.openxmlformats.org/officeDocument/2006/relationships/image" Target="media/image11.jpg"/><Relationship Id="rId24" Type="http://schemas.openxmlformats.org/officeDocument/2006/relationships/image" Target="media/image5.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whwood@ncsu.edu" TargetMode="External"/><Relationship Id="rId26" Type="http://schemas.openxmlformats.org/officeDocument/2006/relationships/header" Target="header1.xml"/><Relationship Id="rId25" Type="http://schemas.openxmlformats.org/officeDocument/2006/relationships/header" Target="head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kmallen5@ncsu.edu" TargetMode="External"/><Relationship Id="rId8" Type="http://schemas.openxmlformats.org/officeDocument/2006/relationships/hyperlink" Target="mailto:nkoseda@ncsu.edu" TargetMode="External"/><Relationship Id="rId11" Type="http://schemas.openxmlformats.org/officeDocument/2006/relationships/hyperlink" Target="mailto:arfenn@ncsu.edu" TargetMode="External"/><Relationship Id="rId10" Type="http://schemas.openxmlformats.org/officeDocument/2006/relationships/hyperlink" Target="mailto:pbsexton@ncsu.edu" TargetMode="External"/><Relationship Id="rId13" Type="http://schemas.openxmlformats.org/officeDocument/2006/relationships/image" Target="media/image4.png"/><Relationship Id="rId12" Type="http://schemas.openxmlformats.org/officeDocument/2006/relationships/image" Target="media/image7.jp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8.jp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